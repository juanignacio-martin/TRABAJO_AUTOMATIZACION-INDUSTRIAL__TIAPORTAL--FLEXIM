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A114AD" w14:textId="77777777" w:rsidR="0091297D" w:rsidRDefault="0091297D" w:rsidP="73F5C866">
      <w:pPr>
        <w:jc w:val="center"/>
        <w:rPr>
          <w:rFonts w:ascii="Georgia" w:eastAsia="Georgia" w:hAnsi="Georgia" w:cs="Georgia"/>
          <w:b/>
          <w:bCs/>
          <w:sz w:val="48"/>
          <w:szCs w:val="48"/>
        </w:rPr>
      </w:pPr>
    </w:p>
    <w:p w14:paraId="4CAD7856" w14:textId="77777777" w:rsidR="0091297D" w:rsidRDefault="0091297D" w:rsidP="73F5C866">
      <w:pPr>
        <w:jc w:val="center"/>
        <w:rPr>
          <w:rFonts w:ascii="Georgia" w:eastAsia="Georgia" w:hAnsi="Georgia" w:cs="Georgia"/>
          <w:b/>
          <w:bCs/>
          <w:sz w:val="48"/>
          <w:szCs w:val="48"/>
        </w:rPr>
      </w:pPr>
    </w:p>
    <w:p w14:paraId="1618B9FD" w14:textId="7EA2F567" w:rsidR="5C15B0E2" w:rsidRDefault="5C15B0E2" w:rsidP="73F5C866">
      <w:pPr>
        <w:jc w:val="center"/>
        <w:rPr>
          <w:rFonts w:ascii="Georgia" w:eastAsia="Georgia" w:hAnsi="Georgia" w:cs="Georgia"/>
          <w:b/>
          <w:bCs/>
          <w:sz w:val="48"/>
          <w:szCs w:val="48"/>
        </w:rPr>
      </w:pPr>
      <w:r w:rsidRPr="73F5C866">
        <w:rPr>
          <w:rFonts w:ascii="Georgia" w:eastAsia="Georgia" w:hAnsi="Georgia" w:cs="Georgia"/>
          <w:b/>
          <w:bCs/>
          <w:sz w:val="48"/>
          <w:szCs w:val="48"/>
        </w:rPr>
        <w:t>TRABAJO AUTOMATIZACI</w:t>
      </w:r>
      <w:r w:rsidR="0D0D740A" w:rsidRPr="73F5C866">
        <w:rPr>
          <w:rFonts w:ascii="Georgia" w:eastAsia="Georgia" w:hAnsi="Georgia" w:cs="Georgia"/>
          <w:b/>
          <w:bCs/>
          <w:sz w:val="48"/>
          <w:szCs w:val="48"/>
        </w:rPr>
        <w:t>Ó</w:t>
      </w:r>
      <w:r w:rsidRPr="73F5C866">
        <w:rPr>
          <w:rFonts w:ascii="Georgia" w:eastAsia="Georgia" w:hAnsi="Georgia" w:cs="Georgia"/>
          <w:b/>
          <w:bCs/>
          <w:sz w:val="48"/>
          <w:szCs w:val="48"/>
        </w:rPr>
        <w:t>N INDUSTRIAL</w:t>
      </w:r>
    </w:p>
    <w:p w14:paraId="170C873C" w14:textId="64CAD8F8" w:rsidR="73F5C866" w:rsidRDefault="73F5C866" w:rsidP="73F5C866">
      <w:pPr>
        <w:jc w:val="center"/>
        <w:rPr>
          <w:rFonts w:ascii="Georgia" w:eastAsia="Georgia" w:hAnsi="Georgia" w:cs="Georgia"/>
          <w:b/>
          <w:bCs/>
          <w:sz w:val="48"/>
          <w:szCs w:val="48"/>
        </w:rPr>
      </w:pPr>
    </w:p>
    <w:p w14:paraId="58FAC908" w14:textId="30FBA795" w:rsidR="73F5C866" w:rsidRDefault="73F5C866" w:rsidP="73F5C866"/>
    <w:p w14:paraId="01051768" w14:textId="421E8A6E" w:rsidR="79E5251B" w:rsidRDefault="79E5251B" w:rsidP="00756AC1">
      <w:pPr>
        <w:jc w:val="center"/>
      </w:pPr>
      <w:r>
        <w:rPr>
          <w:noProof/>
        </w:rPr>
        <w:drawing>
          <wp:inline distT="0" distB="0" distL="0" distR="0" wp14:anchorId="64CEDCEF" wp14:editId="0E8AD9EE">
            <wp:extent cx="5400675" cy="2514600"/>
            <wp:effectExtent l="0" t="0" r="0" b="0"/>
            <wp:docPr id="1310654427" name="Picture 131065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675" cy="2514600"/>
                    </a:xfrm>
                    <a:prstGeom prst="rect">
                      <a:avLst/>
                    </a:prstGeom>
                  </pic:spPr>
                </pic:pic>
              </a:graphicData>
            </a:graphic>
          </wp:inline>
        </w:drawing>
      </w:r>
    </w:p>
    <w:p w14:paraId="56E10AB1" w14:textId="4421440F" w:rsidR="73F5C866" w:rsidRDefault="73F5C866" w:rsidP="73F5C866"/>
    <w:p w14:paraId="52D5639E" w14:textId="15889480" w:rsidR="73F5C866" w:rsidRDefault="73F5C866" w:rsidP="73F5C866"/>
    <w:p w14:paraId="4370A24B" w14:textId="10A4F770" w:rsidR="73F5C866" w:rsidRDefault="73F5C866" w:rsidP="73F5C866"/>
    <w:p w14:paraId="3BCD18E5" w14:textId="484321D0" w:rsidR="1302C1F5" w:rsidRDefault="1302C1F5" w:rsidP="73F5C866">
      <w:pPr>
        <w:rPr>
          <w:rFonts w:ascii="Cambria" w:eastAsia="Cambria" w:hAnsi="Cambria" w:cs="Cambria"/>
        </w:rPr>
      </w:pPr>
      <w:r w:rsidRPr="73F5C866">
        <w:rPr>
          <w:rFonts w:ascii="Cambria" w:eastAsia="Cambria" w:hAnsi="Cambria" w:cs="Cambria"/>
        </w:rPr>
        <w:t>Autores:</w:t>
      </w:r>
    </w:p>
    <w:p w14:paraId="3AE52BD7" w14:textId="3ED18B1F" w:rsidR="1302C1F5" w:rsidRDefault="1302C1F5" w:rsidP="003F7C20">
      <w:pPr>
        <w:pStyle w:val="Prrafodelista"/>
        <w:numPr>
          <w:ilvl w:val="0"/>
          <w:numId w:val="11"/>
        </w:numPr>
        <w:rPr>
          <w:rFonts w:ascii="Cambria" w:eastAsia="Cambria" w:hAnsi="Cambria" w:cs="Cambria"/>
        </w:rPr>
      </w:pPr>
      <w:r w:rsidRPr="73F5C866">
        <w:rPr>
          <w:rFonts w:ascii="Cambria" w:eastAsia="Cambria" w:hAnsi="Cambria" w:cs="Cambria"/>
        </w:rPr>
        <w:t>Juan Ignacio Martin Moreno (55975)</w:t>
      </w:r>
    </w:p>
    <w:p w14:paraId="45A0F758" w14:textId="271EDFCE" w:rsidR="73F5C866" w:rsidRDefault="00950460" w:rsidP="003F7C20">
      <w:pPr>
        <w:pStyle w:val="Prrafodelista"/>
        <w:numPr>
          <w:ilvl w:val="0"/>
          <w:numId w:val="11"/>
        </w:numPr>
        <w:rPr>
          <w:rFonts w:ascii="Cambria" w:eastAsia="Cambria" w:hAnsi="Cambria" w:cs="Cambria"/>
        </w:rPr>
      </w:pPr>
      <w:r>
        <w:rPr>
          <w:rFonts w:ascii="Cambria" w:eastAsia="Cambria" w:hAnsi="Cambria" w:cs="Cambria"/>
        </w:rPr>
        <w:t xml:space="preserve">Iker </w:t>
      </w:r>
      <w:r w:rsidR="5B01415A" w:rsidRPr="5B01415A">
        <w:rPr>
          <w:rFonts w:ascii="Cambria" w:eastAsia="Cambria" w:hAnsi="Cambria" w:cs="Cambria"/>
        </w:rPr>
        <w:t>Castiella</w:t>
      </w:r>
      <w:r>
        <w:rPr>
          <w:rFonts w:ascii="Cambria" w:eastAsia="Cambria" w:hAnsi="Cambria" w:cs="Cambria"/>
        </w:rPr>
        <w:t xml:space="preserve"> Aguir</w:t>
      </w:r>
      <w:r w:rsidR="00126D8D">
        <w:rPr>
          <w:rFonts w:ascii="Cambria" w:eastAsia="Cambria" w:hAnsi="Cambria" w:cs="Cambria"/>
        </w:rPr>
        <w:t>r</w:t>
      </w:r>
      <w:r>
        <w:rPr>
          <w:rFonts w:ascii="Cambria" w:eastAsia="Cambria" w:hAnsi="Cambria" w:cs="Cambria"/>
        </w:rPr>
        <w:t>ezabala</w:t>
      </w:r>
      <w:r w:rsidR="1BA2A563" w:rsidRPr="1BA2A563">
        <w:rPr>
          <w:rFonts w:ascii="Cambria" w:eastAsia="Cambria" w:hAnsi="Cambria" w:cs="Cambria"/>
        </w:rPr>
        <w:t xml:space="preserve"> (55791)</w:t>
      </w:r>
      <w:ins w:id="0" w:author="Microsoft Word" w:date="2024-05-22T15:50:00Z" w16du:dateUtc="2024-05-22T13:50:00Z">
        <w:r w:rsidR="007E6F6D">
          <w:rPr>
            <w:rFonts w:ascii="Cambria" w:eastAsia="Cambria" w:hAnsi="Cambria" w:cs="Cambria"/>
          </w:rPr>
          <w:t xml:space="preserve"> </w:t>
        </w:r>
      </w:ins>
    </w:p>
    <w:p w14:paraId="12531E76" w14:textId="560A9840" w:rsidR="73F5C866" w:rsidRPr="0086116F" w:rsidRDefault="0086116F" w:rsidP="003F7C20">
      <w:pPr>
        <w:pStyle w:val="Prrafodelista"/>
        <w:numPr>
          <w:ilvl w:val="0"/>
          <w:numId w:val="11"/>
        </w:numPr>
        <w:rPr>
          <w:rFonts w:ascii="Cambria" w:eastAsia="Cambria" w:hAnsi="Cambria" w:cs="Cambria"/>
        </w:rPr>
      </w:pPr>
      <w:r>
        <w:rPr>
          <w:rFonts w:ascii="Cambria" w:eastAsia="Cambria" w:hAnsi="Cambria" w:cs="Cambria"/>
        </w:rPr>
        <w:t>Iñigo Castel</w:t>
      </w:r>
      <w:r w:rsidR="00AE0FCB">
        <w:rPr>
          <w:rFonts w:ascii="Cambria" w:eastAsia="Cambria" w:hAnsi="Cambria" w:cs="Cambria"/>
        </w:rPr>
        <w:t>l</w:t>
      </w:r>
      <w:r>
        <w:rPr>
          <w:rFonts w:ascii="Cambria" w:eastAsia="Cambria" w:hAnsi="Cambria" w:cs="Cambria"/>
        </w:rPr>
        <w:t>s</w:t>
      </w:r>
      <w:r w:rsidR="1BA2A563" w:rsidRPr="1BA2A563">
        <w:rPr>
          <w:rFonts w:ascii="Cambria" w:eastAsia="Cambria" w:hAnsi="Cambria" w:cs="Cambria"/>
        </w:rPr>
        <w:t xml:space="preserve"> Castro (55790)</w:t>
      </w:r>
    </w:p>
    <w:p w14:paraId="4D646789" w14:textId="328951A4" w:rsidR="73F5C866" w:rsidRDefault="73F5C866" w:rsidP="73F5C866">
      <w:pPr>
        <w:rPr>
          <w:rFonts w:ascii="Cambria" w:eastAsia="Cambria" w:hAnsi="Cambria" w:cs="Cambria"/>
        </w:rPr>
      </w:pPr>
    </w:p>
    <w:p w14:paraId="31451A3F" w14:textId="73971970" w:rsidR="009123E0" w:rsidRDefault="009123E0" w:rsidP="005063E1">
      <w:pPr>
        <w:pStyle w:val="TtuloTDC"/>
        <w:rPr>
          <w:rFonts w:asciiTheme="minorHAnsi" w:eastAsiaTheme="minorEastAsia" w:hAnsiTheme="minorHAnsi" w:cstheme="minorBidi"/>
          <w:b w:val="0"/>
          <w:bCs w:val="0"/>
          <w:color w:val="auto"/>
          <w:sz w:val="24"/>
          <w:szCs w:val="24"/>
          <w:u w:val="none"/>
          <w:lang w:eastAsia="ja-JP"/>
        </w:rPr>
      </w:pPr>
    </w:p>
    <w:sdt>
      <w:sdtPr>
        <w:rPr>
          <w:rFonts w:asciiTheme="minorHAnsi" w:eastAsiaTheme="minorEastAsia" w:hAnsiTheme="minorHAnsi" w:cstheme="minorBidi"/>
          <w:b w:val="0"/>
          <w:bCs w:val="0"/>
          <w:color w:val="auto"/>
          <w:sz w:val="24"/>
          <w:szCs w:val="24"/>
          <w:u w:val="none"/>
          <w:lang w:eastAsia="ja-JP"/>
        </w:rPr>
        <w:id w:val="-1569569713"/>
        <w:docPartObj>
          <w:docPartGallery w:val="Table of Contents"/>
          <w:docPartUnique/>
        </w:docPartObj>
      </w:sdtPr>
      <w:sdtEndPr/>
      <w:sdtContent>
        <w:p w14:paraId="34902BC0" w14:textId="1ECD9E2A" w:rsidR="0064029F" w:rsidRDefault="0064029F" w:rsidP="005063E1">
          <w:pPr>
            <w:pStyle w:val="TtuloTDC"/>
          </w:pPr>
          <w:r>
            <w:t>Contenido</w:t>
          </w:r>
        </w:p>
        <w:p w14:paraId="2EFB0B71" w14:textId="77777777" w:rsidR="005E1D1A" w:rsidRPr="005E1D1A" w:rsidRDefault="005E1D1A" w:rsidP="005E1D1A">
          <w:pPr>
            <w:rPr>
              <w:lang w:eastAsia="es-ES"/>
            </w:rPr>
          </w:pPr>
        </w:p>
        <w:p w14:paraId="5AD06E1E" w14:textId="5650596C" w:rsidR="008E5835" w:rsidRDefault="0064029F">
          <w:pPr>
            <w:pStyle w:val="TDC1"/>
            <w:tabs>
              <w:tab w:val="right" w:leader="dot" w:pos="9350"/>
            </w:tabs>
            <w:rPr>
              <w:noProof/>
              <w:kern w:val="2"/>
              <w:lang w:eastAsia="es-ES"/>
              <w14:ligatures w14:val="standardContextual"/>
            </w:rPr>
          </w:pPr>
          <w:r>
            <w:fldChar w:fldCharType="begin"/>
          </w:r>
          <w:r>
            <w:instrText xml:space="preserve"> TOC \o "1-3" \h \z \u </w:instrText>
          </w:r>
          <w:r>
            <w:fldChar w:fldCharType="separate"/>
          </w:r>
          <w:hyperlink w:anchor="_Toc167307566" w:history="1">
            <w:r w:rsidR="008E5835" w:rsidRPr="002A5AC9">
              <w:rPr>
                <w:rStyle w:val="Hipervnculo"/>
                <w:noProof/>
              </w:rPr>
              <w:t>1.INTRODUCCION</w:t>
            </w:r>
            <w:r w:rsidR="008E5835">
              <w:rPr>
                <w:noProof/>
                <w:webHidden/>
              </w:rPr>
              <w:tab/>
            </w:r>
            <w:r w:rsidR="008E5835">
              <w:rPr>
                <w:noProof/>
                <w:webHidden/>
              </w:rPr>
              <w:fldChar w:fldCharType="begin"/>
            </w:r>
            <w:r w:rsidR="008E5835">
              <w:rPr>
                <w:noProof/>
                <w:webHidden/>
              </w:rPr>
              <w:instrText xml:space="preserve"> PAGEREF _Toc167307566 \h </w:instrText>
            </w:r>
            <w:r w:rsidR="008E5835">
              <w:rPr>
                <w:noProof/>
                <w:webHidden/>
              </w:rPr>
            </w:r>
            <w:r w:rsidR="008E5835">
              <w:rPr>
                <w:noProof/>
                <w:webHidden/>
              </w:rPr>
              <w:fldChar w:fldCharType="separate"/>
            </w:r>
            <w:r w:rsidR="008E5835">
              <w:rPr>
                <w:noProof/>
                <w:webHidden/>
              </w:rPr>
              <w:t>5</w:t>
            </w:r>
            <w:r w:rsidR="008E5835">
              <w:rPr>
                <w:noProof/>
                <w:webHidden/>
              </w:rPr>
              <w:fldChar w:fldCharType="end"/>
            </w:r>
          </w:hyperlink>
        </w:p>
        <w:p w14:paraId="091D637F" w14:textId="430481D5" w:rsidR="008E5835" w:rsidRDefault="008E5835">
          <w:pPr>
            <w:pStyle w:val="TDC2"/>
            <w:tabs>
              <w:tab w:val="right" w:leader="dot" w:pos="9350"/>
            </w:tabs>
            <w:rPr>
              <w:noProof/>
              <w:kern w:val="2"/>
              <w:lang w:eastAsia="es-ES"/>
              <w14:ligatures w14:val="standardContextual"/>
            </w:rPr>
          </w:pPr>
          <w:hyperlink w:anchor="_Toc167307567" w:history="1">
            <w:r w:rsidRPr="002A5AC9">
              <w:rPr>
                <w:rStyle w:val="Hipervnculo"/>
                <w:noProof/>
              </w:rPr>
              <w:t>1.1. OBJETIVOS</w:t>
            </w:r>
            <w:r>
              <w:rPr>
                <w:noProof/>
                <w:webHidden/>
              </w:rPr>
              <w:tab/>
            </w:r>
            <w:r>
              <w:rPr>
                <w:noProof/>
                <w:webHidden/>
              </w:rPr>
              <w:fldChar w:fldCharType="begin"/>
            </w:r>
            <w:r>
              <w:rPr>
                <w:noProof/>
                <w:webHidden/>
              </w:rPr>
              <w:instrText xml:space="preserve"> PAGEREF _Toc167307567 \h </w:instrText>
            </w:r>
            <w:r>
              <w:rPr>
                <w:noProof/>
                <w:webHidden/>
              </w:rPr>
            </w:r>
            <w:r>
              <w:rPr>
                <w:noProof/>
                <w:webHidden/>
              </w:rPr>
              <w:fldChar w:fldCharType="separate"/>
            </w:r>
            <w:r>
              <w:rPr>
                <w:noProof/>
                <w:webHidden/>
              </w:rPr>
              <w:t>5</w:t>
            </w:r>
            <w:r>
              <w:rPr>
                <w:noProof/>
                <w:webHidden/>
              </w:rPr>
              <w:fldChar w:fldCharType="end"/>
            </w:r>
          </w:hyperlink>
        </w:p>
        <w:p w14:paraId="477EB682" w14:textId="4EE1A116" w:rsidR="008E5835" w:rsidRDefault="008E5835">
          <w:pPr>
            <w:pStyle w:val="TDC1"/>
            <w:tabs>
              <w:tab w:val="right" w:leader="dot" w:pos="9350"/>
            </w:tabs>
            <w:rPr>
              <w:noProof/>
              <w:kern w:val="2"/>
              <w:lang w:eastAsia="es-ES"/>
              <w14:ligatures w14:val="standardContextual"/>
            </w:rPr>
          </w:pPr>
          <w:hyperlink w:anchor="_Toc167307568" w:history="1">
            <w:r w:rsidRPr="002A5AC9">
              <w:rPr>
                <w:rStyle w:val="Hipervnculo"/>
                <w:noProof/>
              </w:rPr>
              <w:t>2. AUTOMATIZACIÓN DE LA PLANTA</w:t>
            </w:r>
            <w:r>
              <w:rPr>
                <w:noProof/>
                <w:webHidden/>
              </w:rPr>
              <w:tab/>
            </w:r>
            <w:r>
              <w:rPr>
                <w:noProof/>
                <w:webHidden/>
              </w:rPr>
              <w:fldChar w:fldCharType="begin"/>
            </w:r>
            <w:r>
              <w:rPr>
                <w:noProof/>
                <w:webHidden/>
              </w:rPr>
              <w:instrText xml:space="preserve"> PAGEREF _Toc167307568 \h </w:instrText>
            </w:r>
            <w:r>
              <w:rPr>
                <w:noProof/>
                <w:webHidden/>
              </w:rPr>
            </w:r>
            <w:r>
              <w:rPr>
                <w:noProof/>
                <w:webHidden/>
              </w:rPr>
              <w:fldChar w:fldCharType="separate"/>
            </w:r>
            <w:r>
              <w:rPr>
                <w:noProof/>
                <w:webHidden/>
              </w:rPr>
              <w:t>5</w:t>
            </w:r>
            <w:r>
              <w:rPr>
                <w:noProof/>
                <w:webHidden/>
              </w:rPr>
              <w:fldChar w:fldCharType="end"/>
            </w:r>
          </w:hyperlink>
        </w:p>
        <w:p w14:paraId="632C7BFB" w14:textId="7883CBED" w:rsidR="008E5835" w:rsidRDefault="008E5835">
          <w:pPr>
            <w:pStyle w:val="TDC2"/>
            <w:tabs>
              <w:tab w:val="right" w:leader="dot" w:pos="9350"/>
            </w:tabs>
            <w:rPr>
              <w:noProof/>
              <w:kern w:val="2"/>
              <w:lang w:eastAsia="es-ES"/>
              <w14:ligatures w14:val="standardContextual"/>
            </w:rPr>
          </w:pPr>
          <w:hyperlink w:anchor="_Toc167307569" w:history="1">
            <w:r w:rsidRPr="002A5AC9">
              <w:rPr>
                <w:rStyle w:val="Hipervnculo"/>
                <w:noProof/>
              </w:rPr>
              <w:t>2.1. HISTORIA DE LA AUTOMATIZACION DE PLANTAS</w:t>
            </w:r>
            <w:r>
              <w:rPr>
                <w:noProof/>
                <w:webHidden/>
              </w:rPr>
              <w:tab/>
            </w:r>
            <w:r>
              <w:rPr>
                <w:noProof/>
                <w:webHidden/>
              </w:rPr>
              <w:fldChar w:fldCharType="begin"/>
            </w:r>
            <w:r>
              <w:rPr>
                <w:noProof/>
                <w:webHidden/>
              </w:rPr>
              <w:instrText xml:space="preserve"> PAGEREF _Toc167307569 \h </w:instrText>
            </w:r>
            <w:r>
              <w:rPr>
                <w:noProof/>
                <w:webHidden/>
              </w:rPr>
            </w:r>
            <w:r>
              <w:rPr>
                <w:noProof/>
                <w:webHidden/>
              </w:rPr>
              <w:fldChar w:fldCharType="separate"/>
            </w:r>
            <w:r>
              <w:rPr>
                <w:noProof/>
                <w:webHidden/>
              </w:rPr>
              <w:t>5</w:t>
            </w:r>
            <w:r>
              <w:rPr>
                <w:noProof/>
                <w:webHidden/>
              </w:rPr>
              <w:fldChar w:fldCharType="end"/>
            </w:r>
          </w:hyperlink>
        </w:p>
        <w:p w14:paraId="3C9D3575" w14:textId="0F39C347" w:rsidR="008E5835" w:rsidRDefault="008E5835">
          <w:pPr>
            <w:pStyle w:val="TDC2"/>
            <w:tabs>
              <w:tab w:val="right" w:leader="dot" w:pos="9350"/>
            </w:tabs>
            <w:rPr>
              <w:noProof/>
              <w:kern w:val="2"/>
              <w:lang w:eastAsia="es-ES"/>
              <w14:ligatures w14:val="standardContextual"/>
            </w:rPr>
          </w:pPr>
          <w:hyperlink w:anchor="_Toc167307570" w:history="1">
            <w:r w:rsidRPr="002A5AC9">
              <w:rPr>
                <w:rStyle w:val="Hipervnculo"/>
                <w:noProof/>
              </w:rPr>
              <w:t>2.2. SISTEMA DE FABRICACIÓN FLEXIBLE</w:t>
            </w:r>
            <w:r>
              <w:rPr>
                <w:noProof/>
                <w:webHidden/>
              </w:rPr>
              <w:tab/>
            </w:r>
            <w:r>
              <w:rPr>
                <w:noProof/>
                <w:webHidden/>
              </w:rPr>
              <w:fldChar w:fldCharType="begin"/>
            </w:r>
            <w:r>
              <w:rPr>
                <w:noProof/>
                <w:webHidden/>
              </w:rPr>
              <w:instrText xml:space="preserve"> PAGEREF _Toc167307570 \h </w:instrText>
            </w:r>
            <w:r>
              <w:rPr>
                <w:noProof/>
                <w:webHidden/>
              </w:rPr>
            </w:r>
            <w:r>
              <w:rPr>
                <w:noProof/>
                <w:webHidden/>
              </w:rPr>
              <w:fldChar w:fldCharType="separate"/>
            </w:r>
            <w:r>
              <w:rPr>
                <w:noProof/>
                <w:webHidden/>
              </w:rPr>
              <w:t>6</w:t>
            </w:r>
            <w:r>
              <w:rPr>
                <w:noProof/>
                <w:webHidden/>
              </w:rPr>
              <w:fldChar w:fldCharType="end"/>
            </w:r>
          </w:hyperlink>
        </w:p>
        <w:p w14:paraId="7618AB35" w14:textId="7F59E3E8" w:rsidR="008E5835" w:rsidRDefault="008E5835">
          <w:pPr>
            <w:pStyle w:val="TDC1"/>
            <w:tabs>
              <w:tab w:val="right" w:leader="dot" w:pos="9350"/>
            </w:tabs>
            <w:rPr>
              <w:noProof/>
              <w:kern w:val="2"/>
              <w:lang w:eastAsia="es-ES"/>
              <w14:ligatures w14:val="standardContextual"/>
            </w:rPr>
          </w:pPr>
          <w:hyperlink w:anchor="_Toc167307571" w:history="1">
            <w:r w:rsidRPr="002A5AC9">
              <w:rPr>
                <w:rStyle w:val="Hipervnculo"/>
                <w:noProof/>
              </w:rPr>
              <w:t>3. CATÁLOGO DE PRODUCTOS.</w:t>
            </w:r>
            <w:r>
              <w:rPr>
                <w:noProof/>
                <w:webHidden/>
              </w:rPr>
              <w:tab/>
            </w:r>
            <w:r>
              <w:rPr>
                <w:noProof/>
                <w:webHidden/>
              </w:rPr>
              <w:fldChar w:fldCharType="begin"/>
            </w:r>
            <w:r>
              <w:rPr>
                <w:noProof/>
                <w:webHidden/>
              </w:rPr>
              <w:instrText xml:space="preserve"> PAGEREF _Toc167307571 \h </w:instrText>
            </w:r>
            <w:r>
              <w:rPr>
                <w:noProof/>
                <w:webHidden/>
              </w:rPr>
            </w:r>
            <w:r>
              <w:rPr>
                <w:noProof/>
                <w:webHidden/>
              </w:rPr>
              <w:fldChar w:fldCharType="separate"/>
            </w:r>
            <w:r>
              <w:rPr>
                <w:noProof/>
                <w:webHidden/>
              </w:rPr>
              <w:t>6</w:t>
            </w:r>
            <w:r>
              <w:rPr>
                <w:noProof/>
                <w:webHidden/>
              </w:rPr>
              <w:fldChar w:fldCharType="end"/>
            </w:r>
          </w:hyperlink>
        </w:p>
        <w:p w14:paraId="2B6D0B10" w14:textId="4B5F82E9" w:rsidR="008E5835" w:rsidRDefault="008E5835">
          <w:pPr>
            <w:pStyle w:val="TDC2"/>
            <w:tabs>
              <w:tab w:val="right" w:leader="dot" w:pos="9350"/>
            </w:tabs>
            <w:rPr>
              <w:noProof/>
              <w:kern w:val="2"/>
              <w:lang w:eastAsia="es-ES"/>
              <w14:ligatures w14:val="standardContextual"/>
            </w:rPr>
          </w:pPr>
          <w:hyperlink w:anchor="_Toc167307572" w:history="1">
            <w:r w:rsidRPr="002A5AC9">
              <w:rPr>
                <w:rStyle w:val="Hipervnculo"/>
                <w:noProof/>
              </w:rPr>
              <w:t>3.1. PALA</w:t>
            </w:r>
            <w:r>
              <w:rPr>
                <w:noProof/>
                <w:webHidden/>
              </w:rPr>
              <w:tab/>
            </w:r>
            <w:r>
              <w:rPr>
                <w:noProof/>
                <w:webHidden/>
              </w:rPr>
              <w:fldChar w:fldCharType="begin"/>
            </w:r>
            <w:r>
              <w:rPr>
                <w:noProof/>
                <w:webHidden/>
              </w:rPr>
              <w:instrText xml:space="preserve"> PAGEREF _Toc167307572 \h </w:instrText>
            </w:r>
            <w:r>
              <w:rPr>
                <w:noProof/>
                <w:webHidden/>
              </w:rPr>
            </w:r>
            <w:r>
              <w:rPr>
                <w:noProof/>
                <w:webHidden/>
              </w:rPr>
              <w:fldChar w:fldCharType="separate"/>
            </w:r>
            <w:r>
              <w:rPr>
                <w:noProof/>
                <w:webHidden/>
              </w:rPr>
              <w:t>7</w:t>
            </w:r>
            <w:r>
              <w:rPr>
                <w:noProof/>
                <w:webHidden/>
              </w:rPr>
              <w:fldChar w:fldCharType="end"/>
            </w:r>
          </w:hyperlink>
        </w:p>
        <w:p w14:paraId="114E3391" w14:textId="44546C84" w:rsidR="008E5835" w:rsidRDefault="008E5835">
          <w:pPr>
            <w:pStyle w:val="TDC2"/>
            <w:tabs>
              <w:tab w:val="right" w:leader="dot" w:pos="9350"/>
            </w:tabs>
            <w:rPr>
              <w:noProof/>
              <w:kern w:val="2"/>
              <w:lang w:eastAsia="es-ES"/>
              <w14:ligatures w14:val="standardContextual"/>
            </w:rPr>
          </w:pPr>
          <w:hyperlink w:anchor="_Toc167307573" w:history="1">
            <w:r w:rsidRPr="002A5AC9">
              <w:rPr>
                <w:rStyle w:val="Hipervnculo"/>
                <w:noProof/>
              </w:rPr>
              <w:t>3.2. AZADA</w:t>
            </w:r>
            <w:r>
              <w:rPr>
                <w:noProof/>
                <w:webHidden/>
              </w:rPr>
              <w:tab/>
            </w:r>
            <w:r>
              <w:rPr>
                <w:noProof/>
                <w:webHidden/>
              </w:rPr>
              <w:fldChar w:fldCharType="begin"/>
            </w:r>
            <w:r>
              <w:rPr>
                <w:noProof/>
                <w:webHidden/>
              </w:rPr>
              <w:instrText xml:space="preserve"> PAGEREF _Toc167307573 \h </w:instrText>
            </w:r>
            <w:r>
              <w:rPr>
                <w:noProof/>
                <w:webHidden/>
              </w:rPr>
            </w:r>
            <w:r>
              <w:rPr>
                <w:noProof/>
                <w:webHidden/>
              </w:rPr>
              <w:fldChar w:fldCharType="separate"/>
            </w:r>
            <w:r>
              <w:rPr>
                <w:noProof/>
                <w:webHidden/>
              </w:rPr>
              <w:t>7</w:t>
            </w:r>
            <w:r>
              <w:rPr>
                <w:noProof/>
                <w:webHidden/>
              </w:rPr>
              <w:fldChar w:fldCharType="end"/>
            </w:r>
          </w:hyperlink>
        </w:p>
        <w:p w14:paraId="001CF17C" w14:textId="5D521682" w:rsidR="008E5835" w:rsidRDefault="008E5835">
          <w:pPr>
            <w:pStyle w:val="TDC2"/>
            <w:tabs>
              <w:tab w:val="right" w:leader="dot" w:pos="9350"/>
            </w:tabs>
            <w:rPr>
              <w:noProof/>
              <w:kern w:val="2"/>
              <w:lang w:eastAsia="es-ES"/>
              <w14:ligatures w14:val="standardContextual"/>
            </w:rPr>
          </w:pPr>
          <w:hyperlink w:anchor="_Toc167307574" w:history="1">
            <w:r w:rsidRPr="002A5AC9">
              <w:rPr>
                <w:rStyle w:val="Hipervnculo"/>
                <w:noProof/>
              </w:rPr>
              <w:t>3.3. HORCA</w:t>
            </w:r>
            <w:r>
              <w:rPr>
                <w:noProof/>
                <w:webHidden/>
              </w:rPr>
              <w:tab/>
            </w:r>
            <w:r>
              <w:rPr>
                <w:noProof/>
                <w:webHidden/>
              </w:rPr>
              <w:fldChar w:fldCharType="begin"/>
            </w:r>
            <w:r>
              <w:rPr>
                <w:noProof/>
                <w:webHidden/>
              </w:rPr>
              <w:instrText xml:space="preserve"> PAGEREF _Toc167307574 \h </w:instrText>
            </w:r>
            <w:r>
              <w:rPr>
                <w:noProof/>
                <w:webHidden/>
              </w:rPr>
            </w:r>
            <w:r>
              <w:rPr>
                <w:noProof/>
                <w:webHidden/>
              </w:rPr>
              <w:fldChar w:fldCharType="separate"/>
            </w:r>
            <w:r>
              <w:rPr>
                <w:noProof/>
                <w:webHidden/>
              </w:rPr>
              <w:t>8</w:t>
            </w:r>
            <w:r>
              <w:rPr>
                <w:noProof/>
                <w:webHidden/>
              </w:rPr>
              <w:fldChar w:fldCharType="end"/>
            </w:r>
          </w:hyperlink>
        </w:p>
        <w:p w14:paraId="7168D12D" w14:textId="10959161" w:rsidR="008E5835" w:rsidRDefault="008E5835">
          <w:pPr>
            <w:pStyle w:val="TDC2"/>
            <w:tabs>
              <w:tab w:val="right" w:leader="dot" w:pos="9350"/>
            </w:tabs>
            <w:rPr>
              <w:noProof/>
              <w:kern w:val="2"/>
              <w:lang w:eastAsia="es-ES"/>
              <w14:ligatures w14:val="standardContextual"/>
            </w:rPr>
          </w:pPr>
          <w:hyperlink w:anchor="_Toc167307575" w:history="1">
            <w:r w:rsidRPr="002A5AC9">
              <w:rPr>
                <w:rStyle w:val="Hipervnculo"/>
                <w:noProof/>
              </w:rPr>
              <w:t xml:space="preserve">3.4. RASTRILLO </w:t>
            </w:r>
            <w:r>
              <w:rPr>
                <w:noProof/>
                <w:webHidden/>
              </w:rPr>
              <w:tab/>
            </w:r>
            <w:r>
              <w:rPr>
                <w:noProof/>
                <w:webHidden/>
              </w:rPr>
              <w:fldChar w:fldCharType="begin"/>
            </w:r>
            <w:r>
              <w:rPr>
                <w:noProof/>
                <w:webHidden/>
              </w:rPr>
              <w:instrText xml:space="preserve"> PAGEREF _Toc167307575 \h </w:instrText>
            </w:r>
            <w:r>
              <w:rPr>
                <w:noProof/>
                <w:webHidden/>
              </w:rPr>
            </w:r>
            <w:r>
              <w:rPr>
                <w:noProof/>
                <w:webHidden/>
              </w:rPr>
              <w:fldChar w:fldCharType="separate"/>
            </w:r>
            <w:r>
              <w:rPr>
                <w:noProof/>
                <w:webHidden/>
              </w:rPr>
              <w:t>9</w:t>
            </w:r>
            <w:r>
              <w:rPr>
                <w:noProof/>
                <w:webHidden/>
              </w:rPr>
              <w:fldChar w:fldCharType="end"/>
            </w:r>
          </w:hyperlink>
        </w:p>
        <w:p w14:paraId="5D2D8EDA" w14:textId="20C9D3A3" w:rsidR="008E5835" w:rsidRDefault="008E5835">
          <w:pPr>
            <w:pStyle w:val="TDC1"/>
            <w:tabs>
              <w:tab w:val="right" w:leader="dot" w:pos="9350"/>
            </w:tabs>
            <w:rPr>
              <w:noProof/>
              <w:kern w:val="2"/>
              <w:lang w:eastAsia="es-ES"/>
              <w14:ligatures w14:val="standardContextual"/>
            </w:rPr>
          </w:pPr>
          <w:hyperlink w:anchor="_Toc167307576" w:history="1">
            <w:r w:rsidRPr="002A5AC9">
              <w:rPr>
                <w:rStyle w:val="Hipervnculo"/>
                <w:noProof/>
              </w:rPr>
              <w:t>4. MATERIAS PRIMAS</w:t>
            </w:r>
            <w:r>
              <w:rPr>
                <w:noProof/>
                <w:webHidden/>
              </w:rPr>
              <w:tab/>
            </w:r>
            <w:r>
              <w:rPr>
                <w:noProof/>
                <w:webHidden/>
              </w:rPr>
              <w:fldChar w:fldCharType="begin"/>
            </w:r>
            <w:r>
              <w:rPr>
                <w:noProof/>
                <w:webHidden/>
              </w:rPr>
              <w:instrText xml:space="preserve"> PAGEREF _Toc167307576 \h </w:instrText>
            </w:r>
            <w:r>
              <w:rPr>
                <w:noProof/>
                <w:webHidden/>
              </w:rPr>
            </w:r>
            <w:r>
              <w:rPr>
                <w:noProof/>
                <w:webHidden/>
              </w:rPr>
              <w:fldChar w:fldCharType="separate"/>
            </w:r>
            <w:r>
              <w:rPr>
                <w:noProof/>
                <w:webHidden/>
              </w:rPr>
              <w:t>10</w:t>
            </w:r>
            <w:r>
              <w:rPr>
                <w:noProof/>
                <w:webHidden/>
              </w:rPr>
              <w:fldChar w:fldCharType="end"/>
            </w:r>
          </w:hyperlink>
        </w:p>
        <w:p w14:paraId="37CE31D0" w14:textId="27315C82" w:rsidR="008E5835" w:rsidRDefault="008E5835">
          <w:pPr>
            <w:pStyle w:val="TDC1"/>
            <w:tabs>
              <w:tab w:val="right" w:leader="dot" w:pos="9350"/>
            </w:tabs>
            <w:rPr>
              <w:noProof/>
              <w:kern w:val="2"/>
              <w:lang w:eastAsia="es-ES"/>
              <w14:ligatures w14:val="standardContextual"/>
            </w:rPr>
          </w:pPr>
          <w:hyperlink w:anchor="_Toc167307577" w:history="1">
            <w:r w:rsidRPr="002A5AC9">
              <w:rPr>
                <w:rStyle w:val="Hipervnculo"/>
                <w:noProof/>
              </w:rPr>
              <w:t>5. ETAPAS DEL PROCESO Y DESCRIPCION DE MAQUINARIA</w:t>
            </w:r>
            <w:r>
              <w:rPr>
                <w:noProof/>
                <w:webHidden/>
              </w:rPr>
              <w:tab/>
            </w:r>
            <w:r>
              <w:rPr>
                <w:noProof/>
                <w:webHidden/>
              </w:rPr>
              <w:fldChar w:fldCharType="begin"/>
            </w:r>
            <w:r>
              <w:rPr>
                <w:noProof/>
                <w:webHidden/>
              </w:rPr>
              <w:instrText xml:space="preserve"> PAGEREF _Toc167307577 \h </w:instrText>
            </w:r>
            <w:r>
              <w:rPr>
                <w:noProof/>
                <w:webHidden/>
              </w:rPr>
            </w:r>
            <w:r>
              <w:rPr>
                <w:noProof/>
                <w:webHidden/>
              </w:rPr>
              <w:fldChar w:fldCharType="separate"/>
            </w:r>
            <w:r>
              <w:rPr>
                <w:noProof/>
                <w:webHidden/>
              </w:rPr>
              <w:t>13</w:t>
            </w:r>
            <w:r>
              <w:rPr>
                <w:noProof/>
                <w:webHidden/>
              </w:rPr>
              <w:fldChar w:fldCharType="end"/>
            </w:r>
          </w:hyperlink>
        </w:p>
        <w:p w14:paraId="7C59D29F" w14:textId="1AE61433" w:rsidR="008E5835" w:rsidRDefault="008E5835">
          <w:pPr>
            <w:pStyle w:val="TDC2"/>
            <w:tabs>
              <w:tab w:val="right" w:leader="dot" w:pos="9350"/>
            </w:tabs>
            <w:rPr>
              <w:noProof/>
              <w:kern w:val="2"/>
              <w:lang w:eastAsia="es-ES"/>
              <w14:ligatures w14:val="standardContextual"/>
            </w:rPr>
          </w:pPr>
          <w:hyperlink w:anchor="_Toc167307578" w:history="1">
            <w:r w:rsidRPr="002A5AC9">
              <w:rPr>
                <w:rStyle w:val="Hipervnculo"/>
                <w:noProof/>
              </w:rPr>
              <w:t>5.1. OBTENCION DE PLANCHAS</w:t>
            </w:r>
            <w:r>
              <w:rPr>
                <w:noProof/>
                <w:webHidden/>
              </w:rPr>
              <w:tab/>
            </w:r>
            <w:r>
              <w:rPr>
                <w:noProof/>
                <w:webHidden/>
              </w:rPr>
              <w:fldChar w:fldCharType="begin"/>
            </w:r>
            <w:r>
              <w:rPr>
                <w:noProof/>
                <w:webHidden/>
              </w:rPr>
              <w:instrText xml:space="preserve"> PAGEREF _Toc167307578 \h </w:instrText>
            </w:r>
            <w:r>
              <w:rPr>
                <w:noProof/>
                <w:webHidden/>
              </w:rPr>
            </w:r>
            <w:r>
              <w:rPr>
                <w:noProof/>
                <w:webHidden/>
              </w:rPr>
              <w:fldChar w:fldCharType="separate"/>
            </w:r>
            <w:r>
              <w:rPr>
                <w:noProof/>
                <w:webHidden/>
              </w:rPr>
              <w:t>13</w:t>
            </w:r>
            <w:r>
              <w:rPr>
                <w:noProof/>
                <w:webHidden/>
              </w:rPr>
              <w:fldChar w:fldCharType="end"/>
            </w:r>
          </w:hyperlink>
        </w:p>
        <w:p w14:paraId="1CF22AB4" w14:textId="5E29E130" w:rsidR="008E5835" w:rsidRDefault="008E5835">
          <w:pPr>
            <w:pStyle w:val="TDC3"/>
            <w:tabs>
              <w:tab w:val="right" w:leader="dot" w:pos="9350"/>
            </w:tabs>
            <w:rPr>
              <w:noProof/>
              <w:kern w:val="2"/>
              <w:lang w:eastAsia="es-ES"/>
              <w14:ligatures w14:val="standardContextual"/>
            </w:rPr>
          </w:pPr>
          <w:hyperlink w:anchor="_Toc167307579" w:history="1">
            <w:r w:rsidRPr="002A5AC9">
              <w:rPr>
                <w:rStyle w:val="Hipervnculo"/>
                <w:noProof/>
              </w:rPr>
              <w:t>5.1.1. DESBOBINAR Y LAMINAR:</w:t>
            </w:r>
            <w:r>
              <w:rPr>
                <w:noProof/>
                <w:webHidden/>
              </w:rPr>
              <w:tab/>
            </w:r>
            <w:r>
              <w:rPr>
                <w:noProof/>
                <w:webHidden/>
              </w:rPr>
              <w:fldChar w:fldCharType="begin"/>
            </w:r>
            <w:r>
              <w:rPr>
                <w:noProof/>
                <w:webHidden/>
              </w:rPr>
              <w:instrText xml:space="preserve"> PAGEREF _Toc167307579 \h </w:instrText>
            </w:r>
            <w:r>
              <w:rPr>
                <w:noProof/>
                <w:webHidden/>
              </w:rPr>
            </w:r>
            <w:r>
              <w:rPr>
                <w:noProof/>
                <w:webHidden/>
              </w:rPr>
              <w:fldChar w:fldCharType="separate"/>
            </w:r>
            <w:r>
              <w:rPr>
                <w:noProof/>
                <w:webHidden/>
              </w:rPr>
              <w:t>13</w:t>
            </w:r>
            <w:r>
              <w:rPr>
                <w:noProof/>
                <w:webHidden/>
              </w:rPr>
              <w:fldChar w:fldCharType="end"/>
            </w:r>
          </w:hyperlink>
        </w:p>
        <w:p w14:paraId="115D087F" w14:textId="2797F415" w:rsidR="008E5835" w:rsidRDefault="008E5835">
          <w:pPr>
            <w:pStyle w:val="TDC3"/>
            <w:tabs>
              <w:tab w:val="right" w:leader="dot" w:pos="9350"/>
            </w:tabs>
            <w:rPr>
              <w:noProof/>
              <w:kern w:val="2"/>
              <w:lang w:eastAsia="es-ES"/>
              <w14:ligatures w14:val="standardContextual"/>
            </w:rPr>
          </w:pPr>
          <w:hyperlink w:anchor="_Toc167307580" w:history="1">
            <w:r w:rsidRPr="002A5AC9">
              <w:rPr>
                <w:rStyle w:val="Hipervnculo"/>
                <w:noProof/>
              </w:rPr>
              <w:t>5.1.2 CORTE DE PLANCHAS METALICAS:</w:t>
            </w:r>
            <w:r>
              <w:rPr>
                <w:noProof/>
                <w:webHidden/>
              </w:rPr>
              <w:tab/>
            </w:r>
            <w:r>
              <w:rPr>
                <w:noProof/>
                <w:webHidden/>
              </w:rPr>
              <w:fldChar w:fldCharType="begin"/>
            </w:r>
            <w:r>
              <w:rPr>
                <w:noProof/>
                <w:webHidden/>
              </w:rPr>
              <w:instrText xml:space="preserve"> PAGEREF _Toc167307580 \h </w:instrText>
            </w:r>
            <w:r>
              <w:rPr>
                <w:noProof/>
                <w:webHidden/>
              </w:rPr>
            </w:r>
            <w:r>
              <w:rPr>
                <w:noProof/>
                <w:webHidden/>
              </w:rPr>
              <w:fldChar w:fldCharType="separate"/>
            </w:r>
            <w:r>
              <w:rPr>
                <w:noProof/>
                <w:webHidden/>
              </w:rPr>
              <w:t>14</w:t>
            </w:r>
            <w:r>
              <w:rPr>
                <w:noProof/>
                <w:webHidden/>
              </w:rPr>
              <w:fldChar w:fldCharType="end"/>
            </w:r>
          </w:hyperlink>
        </w:p>
        <w:p w14:paraId="391BA017" w14:textId="1F01DDE0" w:rsidR="008E5835" w:rsidRDefault="008E5835">
          <w:pPr>
            <w:pStyle w:val="TDC2"/>
            <w:tabs>
              <w:tab w:val="right" w:leader="dot" w:pos="9350"/>
            </w:tabs>
            <w:rPr>
              <w:noProof/>
              <w:kern w:val="2"/>
              <w:lang w:eastAsia="es-ES"/>
              <w14:ligatures w14:val="standardContextual"/>
            </w:rPr>
          </w:pPr>
          <w:hyperlink w:anchor="_Toc167307581" w:history="1">
            <w:r w:rsidRPr="002A5AC9">
              <w:rPr>
                <w:rStyle w:val="Hipervnculo"/>
                <w:noProof/>
              </w:rPr>
              <w:t>5.2. CORTE LASER DE PIEZAS METALICAS</w:t>
            </w:r>
            <w:r>
              <w:rPr>
                <w:noProof/>
                <w:webHidden/>
              </w:rPr>
              <w:tab/>
            </w:r>
            <w:r>
              <w:rPr>
                <w:noProof/>
                <w:webHidden/>
              </w:rPr>
              <w:fldChar w:fldCharType="begin"/>
            </w:r>
            <w:r>
              <w:rPr>
                <w:noProof/>
                <w:webHidden/>
              </w:rPr>
              <w:instrText xml:space="preserve"> PAGEREF _Toc167307581 \h </w:instrText>
            </w:r>
            <w:r>
              <w:rPr>
                <w:noProof/>
                <w:webHidden/>
              </w:rPr>
            </w:r>
            <w:r>
              <w:rPr>
                <w:noProof/>
                <w:webHidden/>
              </w:rPr>
              <w:fldChar w:fldCharType="separate"/>
            </w:r>
            <w:r>
              <w:rPr>
                <w:noProof/>
                <w:webHidden/>
              </w:rPr>
              <w:t>15</w:t>
            </w:r>
            <w:r>
              <w:rPr>
                <w:noProof/>
                <w:webHidden/>
              </w:rPr>
              <w:fldChar w:fldCharType="end"/>
            </w:r>
          </w:hyperlink>
        </w:p>
        <w:p w14:paraId="73D975C8" w14:textId="762F24CB" w:rsidR="008E5835" w:rsidRDefault="008E5835">
          <w:pPr>
            <w:pStyle w:val="TDC2"/>
            <w:tabs>
              <w:tab w:val="right" w:leader="dot" w:pos="9350"/>
            </w:tabs>
            <w:rPr>
              <w:noProof/>
              <w:kern w:val="2"/>
              <w:lang w:eastAsia="es-ES"/>
              <w14:ligatures w14:val="standardContextual"/>
            </w:rPr>
          </w:pPr>
          <w:hyperlink w:anchor="_Toc167307582" w:history="1">
            <w:r w:rsidRPr="002A5AC9">
              <w:rPr>
                <w:rStyle w:val="Hipervnculo"/>
                <w:noProof/>
              </w:rPr>
              <w:t>5.3. DOBLADO Y CREACION DEL SOQUETE</w:t>
            </w:r>
            <w:r>
              <w:rPr>
                <w:noProof/>
                <w:webHidden/>
              </w:rPr>
              <w:tab/>
            </w:r>
            <w:r>
              <w:rPr>
                <w:noProof/>
                <w:webHidden/>
              </w:rPr>
              <w:fldChar w:fldCharType="begin"/>
            </w:r>
            <w:r>
              <w:rPr>
                <w:noProof/>
                <w:webHidden/>
              </w:rPr>
              <w:instrText xml:space="preserve"> PAGEREF _Toc167307582 \h </w:instrText>
            </w:r>
            <w:r>
              <w:rPr>
                <w:noProof/>
                <w:webHidden/>
              </w:rPr>
            </w:r>
            <w:r>
              <w:rPr>
                <w:noProof/>
                <w:webHidden/>
              </w:rPr>
              <w:fldChar w:fldCharType="separate"/>
            </w:r>
            <w:r>
              <w:rPr>
                <w:noProof/>
                <w:webHidden/>
              </w:rPr>
              <w:t>16</w:t>
            </w:r>
            <w:r>
              <w:rPr>
                <w:noProof/>
                <w:webHidden/>
              </w:rPr>
              <w:fldChar w:fldCharType="end"/>
            </w:r>
          </w:hyperlink>
        </w:p>
        <w:p w14:paraId="78887B47" w14:textId="5F56ABB2" w:rsidR="008E5835" w:rsidRDefault="008E5835">
          <w:pPr>
            <w:pStyle w:val="TDC2"/>
            <w:tabs>
              <w:tab w:val="right" w:leader="dot" w:pos="9350"/>
            </w:tabs>
            <w:rPr>
              <w:noProof/>
              <w:kern w:val="2"/>
              <w:lang w:eastAsia="es-ES"/>
              <w14:ligatures w14:val="standardContextual"/>
            </w:rPr>
          </w:pPr>
          <w:hyperlink w:anchor="_Toc167307583" w:history="1">
            <w:r w:rsidRPr="002A5AC9">
              <w:rPr>
                <w:rStyle w:val="Hipervnculo"/>
                <w:noProof/>
              </w:rPr>
              <w:t>5.4. TALADRADO Y PERFORADO</w:t>
            </w:r>
            <w:r>
              <w:rPr>
                <w:noProof/>
                <w:webHidden/>
              </w:rPr>
              <w:tab/>
            </w:r>
            <w:r>
              <w:rPr>
                <w:noProof/>
                <w:webHidden/>
              </w:rPr>
              <w:fldChar w:fldCharType="begin"/>
            </w:r>
            <w:r>
              <w:rPr>
                <w:noProof/>
                <w:webHidden/>
              </w:rPr>
              <w:instrText xml:space="preserve"> PAGEREF _Toc167307583 \h </w:instrText>
            </w:r>
            <w:r>
              <w:rPr>
                <w:noProof/>
                <w:webHidden/>
              </w:rPr>
            </w:r>
            <w:r>
              <w:rPr>
                <w:noProof/>
                <w:webHidden/>
              </w:rPr>
              <w:fldChar w:fldCharType="separate"/>
            </w:r>
            <w:r>
              <w:rPr>
                <w:noProof/>
                <w:webHidden/>
              </w:rPr>
              <w:t>17</w:t>
            </w:r>
            <w:r>
              <w:rPr>
                <w:noProof/>
                <w:webHidden/>
              </w:rPr>
              <w:fldChar w:fldCharType="end"/>
            </w:r>
          </w:hyperlink>
        </w:p>
        <w:p w14:paraId="26EE5C4A" w14:textId="46AD495E" w:rsidR="008E5835" w:rsidRDefault="008E5835">
          <w:pPr>
            <w:pStyle w:val="TDC2"/>
            <w:tabs>
              <w:tab w:val="right" w:leader="dot" w:pos="9350"/>
            </w:tabs>
            <w:rPr>
              <w:noProof/>
              <w:kern w:val="2"/>
              <w:lang w:eastAsia="es-ES"/>
              <w14:ligatures w14:val="standardContextual"/>
            </w:rPr>
          </w:pPr>
          <w:hyperlink w:anchor="_Toc167307584" w:history="1">
            <w:r w:rsidRPr="002A5AC9">
              <w:rPr>
                <w:rStyle w:val="Hipervnculo"/>
                <w:noProof/>
              </w:rPr>
              <w:t>5.5. ACABADO SUPERFICIAL</w:t>
            </w:r>
            <w:r>
              <w:rPr>
                <w:noProof/>
                <w:webHidden/>
              </w:rPr>
              <w:tab/>
            </w:r>
            <w:r>
              <w:rPr>
                <w:noProof/>
                <w:webHidden/>
              </w:rPr>
              <w:fldChar w:fldCharType="begin"/>
            </w:r>
            <w:r>
              <w:rPr>
                <w:noProof/>
                <w:webHidden/>
              </w:rPr>
              <w:instrText xml:space="preserve"> PAGEREF _Toc167307584 \h </w:instrText>
            </w:r>
            <w:r>
              <w:rPr>
                <w:noProof/>
                <w:webHidden/>
              </w:rPr>
            </w:r>
            <w:r>
              <w:rPr>
                <w:noProof/>
                <w:webHidden/>
              </w:rPr>
              <w:fldChar w:fldCharType="separate"/>
            </w:r>
            <w:r>
              <w:rPr>
                <w:noProof/>
                <w:webHidden/>
              </w:rPr>
              <w:t>18</w:t>
            </w:r>
            <w:r>
              <w:rPr>
                <w:noProof/>
                <w:webHidden/>
              </w:rPr>
              <w:fldChar w:fldCharType="end"/>
            </w:r>
          </w:hyperlink>
        </w:p>
        <w:p w14:paraId="21574259" w14:textId="55551782" w:rsidR="008E5835" w:rsidRDefault="008E5835">
          <w:pPr>
            <w:pStyle w:val="TDC2"/>
            <w:tabs>
              <w:tab w:val="right" w:leader="dot" w:pos="9350"/>
            </w:tabs>
            <w:rPr>
              <w:noProof/>
              <w:kern w:val="2"/>
              <w:lang w:eastAsia="es-ES"/>
              <w14:ligatures w14:val="standardContextual"/>
            </w:rPr>
          </w:pPr>
          <w:hyperlink w:anchor="_Toc167307585" w:history="1">
            <w:r w:rsidRPr="002A5AC9">
              <w:rPr>
                <w:rStyle w:val="Hipervnculo"/>
                <w:noProof/>
              </w:rPr>
              <w:t>5.6. CONTROL DE CALIDAD</w:t>
            </w:r>
            <w:r>
              <w:rPr>
                <w:noProof/>
                <w:webHidden/>
              </w:rPr>
              <w:tab/>
            </w:r>
            <w:r>
              <w:rPr>
                <w:noProof/>
                <w:webHidden/>
              </w:rPr>
              <w:fldChar w:fldCharType="begin"/>
            </w:r>
            <w:r>
              <w:rPr>
                <w:noProof/>
                <w:webHidden/>
              </w:rPr>
              <w:instrText xml:space="preserve"> PAGEREF _Toc167307585 \h </w:instrText>
            </w:r>
            <w:r>
              <w:rPr>
                <w:noProof/>
                <w:webHidden/>
              </w:rPr>
            </w:r>
            <w:r>
              <w:rPr>
                <w:noProof/>
                <w:webHidden/>
              </w:rPr>
              <w:fldChar w:fldCharType="separate"/>
            </w:r>
            <w:r>
              <w:rPr>
                <w:noProof/>
                <w:webHidden/>
              </w:rPr>
              <w:t>19</w:t>
            </w:r>
            <w:r>
              <w:rPr>
                <w:noProof/>
                <w:webHidden/>
              </w:rPr>
              <w:fldChar w:fldCharType="end"/>
            </w:r>
          </w:hyperlink>
        </w:p>
        <w:p w14:paraId="2B992467" w14:textId="3C6A427F" w:rsidR="008E5835" w:rsidRDefault="008E5835">
          <w:pPr>
            <w:pStyle w:val="TDC3"/>
            <w:tabs>
              <w:tab w:val="right" w:leader="dot" w:pos="9350"/>
            </w:tabs>
            <w:rPr>
              <w:noProof/>
              <w:kern w:val="2"/>
              <w:lang w:eastAsia="es-ES"/>
              <w14:ligatures w14:val="standardContextual"/>
            </w:rPr>
          </w:pPr>
          <w:hyperlink w:anchor="_Toc167307586" w:history="1">
            <w:r w:rsidRPr="002A5AC9">
              <w:rPr>
                <w:rStyle w:val="Hipervnculo"/>
                <w:noProof/>
              </w:rPr>
              <w:t>5.6.1. POR OBSERVACION</w:t>
            </w:r>
            <w:r>
              <w:rPr>
                <w:noProof/>
                <w:webHidden/>
              </w:rPr>
              <w:tab/>
            </w:r>
            <w:r>
              <w:rPr>
                <w:noProof/>
                <w:webHidden/>
              </w:rPr>
              <w:fldChar w:fldCharType="begin"/>
            </w:r>
            <w:r>
              <w:rPr>
                <w:noProof/>
                <w:webHidden/>
              </w:rPr>
              <w:instrText xml:space="preserve"> PAGEREF _Toc167307586 \h </w:instrText>
            </w:r>
            <w:r>
              <w:rPr>
                <w:noProof/>
                <w:webHidden/>
              </w:rPr>
            </w:r>
            <w:r>
              <w:rPr>
                <w:noProof/>
                <w:webHidden/>
              </w:rPr>
              <w:fldChar w:fldCharType="separate"/>
            </w:r>
            <w:r>
              <w:rPr>
                <w:noProof/>
                <w:webHidden/>
              </w:rPr>
              <w:t>19</w:t>
            </w:r>
            <w:r>
              <w:rPr>
                <w:noProof/>
                <w:webHidden/>
              </w:rPr>
              <w:fldChar w:fldCharType="end"/>
            </w:r>
          </w:hyperlink>
        </w:p>
        <w:p w14:paraId="2D16559E" w14:textId="4DEAFECF" w:rsidR="008E5835" w:rsidRDefault="008E5835">
          <w:pPr>
            <w:pStyle w:val="TDC3"/>
            <w:tabs>
              <w:tab w:val="right" w:leader="dot" w:pos="9350"/>
            </w:tabs>
            <w:rPr>
              <w:noProof/>
              <w:kern w:val="2"/>
              <w:lang w:eastAsia="es-ES"/>
              <w14:ligatures w14:val="standardContextual"/>
            </w:rPr>
          </w:pPr>
          <w:hyperlink w:anchor="_Toc167307587" w:history="1">
            <w:r w:rsidRPr="002A5AC9">
              <w:rPr>
                <w:rStyle w:val="Hipervnculo"/>
                <w:noProof/>
              </w:rPr>
              <w:t>5.6.2. POR ENSAYO MECANICO</w:t>
            </w:r>
            <w:r>
              <w:rPr>
                <w:noProof/>
                <w:webHidden/>
              </w:rPr>
              <w:tab/>
            </w:r>
            <w:r>
              <w:rPr>
                <w:noProof/>
                <w:webHidden/>
              </w:rPr>
              <w:fldChar w:fldCharType="begin"/>
            </w:r>
            <w:r>
              <w:rPr>
                <w:noProof/>
                <w:webHidden/>
              </w:rPr>
              <w:instrText xml:space="preserve"> PAGEREF _Toc167307587 \h </w:instrText>
            </w:r>
            <w:r>
              <w:rPr>
                <w:noProof/>
                <w:webHidden/>
              </w:rPr>
            </w:r>
            <w:r>
              <w:rPr>
                <w:noProof/>
                <w:webHidden/>
              </w:rPr>
              <w:fldChar w:fldCharType="separate"/>
            </w:r>
            <w:r>
              <w:rPr>
                <w:noProof/>
                <w:webHidden/>
              </w:rPr>
              <w:t>21</w:t>
            </w:r>
            <w:r>
              <w:rPr>
                <w:noProof/>
                <w:webHidden/>
              </w:rPr>
              <w:fldChar w:fldCharType="end"/>
            </w:r>
          </w:hyperlink>
        </w:p>
        <w:p w14:paraId="4CDF4BD7" w14:textId="281499D8" w:rsidR="008E5835" w:rsidRDefault="008E5835">
          <w:pPr>
            <w:pStyle w:val="TDC2"/>
            <w:tabs>
              <w:tab w:val="right" w:leader="dot" w:pos="9350"/>
            </w:tabs>
            <w:rPr>
              <w:noProof/>
              <w:kern w:val="2"/>
              <w:lang w:eastAsia="es-ES"/>
              <w14:ligatures w14:val="standardContextual"/>
            </w:rPr>
          </w:pPr>
          <w:hyperlink w:anchor="_Toc167307588" w:history="1">
            <w:r w:rsidRPr="002A5AC9">
              <w:rPr>
                <w:rStyle w:val="Hipervnculo"/>
                <w:noProof/>
              </w:rPr>
              <w:t>5.7. ENSAMBLADO</w:t>
            </w:r>
            <w:r>
              <w:rPr>
                <w:noProof/>
                <w:webHidden/>
              </w:rPr>
              <w:tab/>
            </w:r>
            <w:r>
              <w:rPr>
                <w:noProof/>
                <w:webHidden/>
              </w:rPr>
              <w:fldChar w:fldCharType="begin"/>
            </w:r>
            <w:r>
              <w:rPr>
                <w:noProof/>
                <w:webHidden/>
              </w:rPr>
              <w:instrText xml:space="preserve"> PAGEREF _Toc167307588 \h </w:instrText>
            </w:r>
            <w:r>
              <w:rPr>
                <w:noProof/>
                <w:webHidden/>
              </w:rPr>
            </w:r>
            <w:r>
              <w:rPr>
                <w:noProof/>
                <w:webHidden/>
              </w:rPr>
              <w:fldChar w:fldCharType="separate"/>
            </w:r>
            <w:r>
              <w:rPr>
                <w:noProof/>
                <w:webHidden/>
              </w:rPr>
              <w:t>22</w:t>
            </w:r>
            <w:r>
              <w:rPr>
                <w:noProof/>
                <w:webHidden/>
              </w:rPr>
              <w:fldChar w:fldCharType="end"/>
            </w:r>
          </w:hyperlink>
        </w:p>
        <w:p w14:paraId="2D6D4ED9" w14:textId="0250BFE5" w:rsidR="008E5835" w:rsidRDefault="008E5835">
          <w:pPr>
            <w:pStyle w:val="TDC2"/>
            <w:tabs>
              <w:tab w:val="right" w:leader="dot" w:pos="9350"/>
            </w:tabs>
            <w:rPr>
              <w:noProof/>
              <w:kern w:val="2"/>
              <w:lang w:eastAsia="es-ES"/>
              <w14:ligatures w14:val="standardContextual"/>
            </w:rPr>
          </w:pPr>
          <w:hyperlink w:anchor="_Toc167307589" w:history="1">
            <w:r w:rsidRPr="002A5AC9">
              <w:rPr>
                <w:rStyle w:val="Hipervnculo"/>
                <w:noProof/>
              </w:rPr>
              <w:t>5.7. IMPRESIÓN</w:t>
            </w:r>
            <w:r>
              <w:rPr>
                <w:noProof/>
                <w:webHidden/>
              </w:rPr>
              <w:tab/>
            </w:r>
            <w:r>
              <w:rPr>
                <w:noProof/>
                <w:webHidden/>
              </w:rPr>
              <w:fldChar w:fldCharType="begin"/>
            </w:r>
            <w:r>
              <w:rPr>
                <w:noProof/>
                <w:webHidden/>
              </w:rPr>
              <w:instrText xml:space="preserve"> PAGEREF _Toc167307589 \h </w:instrText>
            </w:r>
            <w:r>
              <w:rPr>
                <w:noProof/>
                <w:webHidden/>
              </w:rPr>
            </w:r>
            <w:r>
              <w:rPr>
                <w:noProof/>
                <w:webHidden/>
              </w:rPr>
              <w:fldChar w:fldCharType="separate"/>
            </w:r>
            <w:r>
              <w:rPr>
                <w:noProof/>
                <w:webHidden/>
              </w:rPr>
              <w:t>23</w:t>
            </w:r>
            <w:r>
              <w:rPr>
                <w:noProof/>
                <w:webHidden/>
              </w:rPr>
              <w:fldChar w:fldCharType="end"/>
            </w:r>
          </w:hyperlink>
        </w:p>
        <w:p w14:paraId="5576A935" w14:textId="6730064A" w:rsidR="008E5835" w:rsidRDefault="008E5835">
          <w:pPr>
            <w:pStyle w:val="TDC2"/>
            <w:tabs>
              <w:tab w:val="right" w:leader="dot" w:pos="9350"/>
            </w:tabs>
            <w:rPr>
              <w:noProof/>
              <w:kern w:val="2"/>
              <w:lang w:eastAsia="es-ES"/>
              <w14:ligatures w14:val="standardContextual"/>
            </w:rPr>
          </w:pPr>
          <w:hyperlink w:anchor="_Toc167307590" w:history="1">
            <w:r w:rsidRPr="002A5AC9">
              <w:rPr>
                <w:rStyle w:val="Hipervnculo"/>
                <w:noProof/>
              </w:rPr>
              <w:t>5.8. EMPAQUETADO</w:t>
            </w:r>
            <w:r>
              <w:rPr>
                <w:noProof/>
                <w:webHidden/>
              </w:rPr>
              <w:tab/>
            </w:r>
            <w:r>
              <w:rPr>
                <w:noProof/>
                <w:webHidden/>
              </w:rPr>
              <w:fldChar w:fldCharType="begin"/>
            </w:r>
            <w:r>
              <w:rPr>
                <w:noProof/>
                <w:webHidden/>
              </w:rPr>
              <w:instrText xml:space="preserve"> PAGEREF _Toc167307590 \h </w:instrText>
            </w:r>
            <w:r>
              <w:rPr>
                <w:noProof/>
                <w:webHidden/>
              </w:rPr>
            </w:r>
            <w:r>
              <w:rPr>
                <w:noProof/>
                <w:webHidden/>
              </w:rPr>
              <w:fldChar w:fldCharType="separate"/>
            </w:r>
            <w:r>
              <w:rPr>
                <w:noProof/>
                <w:webHidden/>
              </w:rPr>
              <w:t>24</w:t>
            </w:r>
            <w:r>
              <w:rPr>
                <w:noProof/>
                <w:webHidden/>
              </w:rPr>
              <w:fldChar w:fldCharType="end"/>
            </w:r>
          </w:hyperlink>
        </w:p>
        <w:p w14:paraId="44462FF1" w14:textId="78C7B563" w:rsidR="008E5835" w:rsidRDefault="008E5835">
          <w:pPr>
            <w:pStyle w:val="TDC2"/>
            <w:tabs>
              <w:tab w:val="right" w:leader="dot" w:pos="9350"/>
            </w:tabs>
            <w:rPr>
              <w:noProof/>
              <w:kern w:val="2"/>
              <w:lang w:eastAsia="es-ES"/>
              <w14:ligatures w14:val="standardContextual"/>
            </w:rPr>
          </w:pPr>
          <w:hyperlink w:anchor="_Toc167307591" w:history="1">
            <w:r w:rsidRPr="002A5AC9">
              <w:rPr>
                <w:rStyle w:val="Hipervnculo"/>
                <w:noProof/>
              </w:rPr>
              <w:t>5.9. SEPARADO Y RECICLADO</w:t>
            </w:r>
            <w:r>
              <w:rPr>
                <w:noProof/>
                <w:webHidden/>
              </w:rPr>
              <w:tab/>
            </w:r>
            <w:r>
              <w:rPr>
                <w:noProof/>
                <w:webHidden/>
              </w:rPr>
              <w:fldChar w:fldCharType="begin"/>
            </w:r>
            <w:r>
              <w:rPr>
                <w:noProof/>
                <w:webHidden/>
              </w:rPr>
              <w:instrText xml:space="preserve"> PAGEREF _Toc167307591 \h </w:instrText>
            </w:r>
            <w:r>
              <w:rPr>
                <w:noProof/>
                <w:webHidden/>
              </w:rPr>
            </w:r>
            <w:r>
              <w:rPr>
                <w:noProof/>
                <w:webHidden/>
              </w:rPr>
              <w:fldChar w:fldCharType="separate"/>
            </w:r>
            <w:r>
              <w:rPr>
                <w:noProof/>
                <w:webHidden/>
              </w:rPr>
              <w:t>25</w:t>
            </w:r>
            <w:r>
              <w:rPr>
                <w:noProof/>
                <w:webHidden/>
              </w:rPr>
              <w:fldChar w:fldCharType="end"/>
            </w:r>
          </w:hyperlink>
        </w:p>
        <w:p w14:paraId="53AA1AA6" w14:textId="63EF7A8F" w:rsidR="008E5835" w:rsidRDefault="008E5835">
          <w:pPr>
            <w:pStyle w:val="TDC1"/>
            <w:tabs>
              <w:tab w:val="right" w:leader="dot" w:pos="9350"/>
            </w:tabs>
            <w:rPr>
              <w:noProof/>
              <w:kern w:val="2"/>
              <w:lang w:eastAsia="es-ES"/>
              <w14:ligatures w14:val="standardContextual"/>
            </w:rPr>
          </w:pPr>
          <w:hyperlink w:anchor="_Toc167307592" w:history="1">
            <w:r w:rsidRPr="002A5AC9">
              <w:rPr>
                <w:rStyle w:val="Hipervnculo"/>
                <w:noProof/>
              </w:rPr>
              <w:t>6. DESCRIPCION DE LOS SENSORES</w:t>
            </w:r>
            <w:r>
              <w:rPr>
                <w:noProof/>
                <w:webHidden/>
              </w:rPr>
              <w:tab/>
            </w:r>
            <w:r>
              <w:rPr>
                <w:noProof/>
                <w:webHidden/>
              </w:rPr>
              <w:fldChar w:fldCharType="begin"/>
            </w:r>
            <w:r>
              <w:rPr>
                <w:noProof/>
                <w:webHidden/>
              </w:rPr>
              <w:instrText xml:space="preserve"> PAGEREF _Toc167307592 \h </w:instrText>
            </w:r>
            <w:r>
              <w:rPr>
                <w:noProof/>
                <w:webHidden/>
              </w:rPr>
            </w:r>
            <w:r>
              <w:rPr>
                <w:noProof/>
                <w:webHidden/>
              </w:rPr>
              <w:fldChar w:fldCharType="separate"/>
            </w:r>
            <w:r>
              <w:rPr>
                <w:noProof/>
                <w:webHidden/>
              </w:rPr>
              <w:t>26</w:t>
            </w:r>
            <w:r>
              <w:rPr>
                <w:noProof/>
                <w:webHidden/>
              </w:rPr>
              <w:fldChar w:fldCharType="end"/>
            </w:r>
          </w:hyperlink>
        </w:p>
        <w:p w14:paraId="3FCD33F0" w14:textId="5AA2E520" w:rsidR="008E5835" w:rsidRDefault="008E5835">
          <w:pPr>
            <w:pStyle w:val="TDC2"/>
            <w:tabs>
              <w:tab w:val="right" w:leader="dot" w:pos="9350"/>
            </w:tabs>
            <w:rPr>
              <w:noProof/>
              <w:kern w:val="2"/>
              <w:lang w:eastAsia="es-ES"/>
              <w14:ligatures w14:val="standardContextual"/>
            </w:rPr>
          </w:pPr>
          <w:hyperlink w:anchor="_Toc167307593" w:history="1">
            <w:r w:rsidRPr="002A5AC9">
              <w:rPr>
                <w:rStyle w:val="Hipervnculo"/>
                <w:noProof/>
              </w:rPr>
              <w:t>6.1. SENSOR INDUCTIVO</w:t>
            </w:r>
            <w:r>
              <w:rPr>
                <w:noProof/>
                <w:webHidden/>
              </w:rPr>
              <w:tab/>
            </w:r>
            <w:r>
              <w:rPr>
                <w:noProof/>
                <w:webHidden/>
              </w:rPr>
              <w:fldChar w:fldCharType="begin"/>
            </w:r>
            <w:r>
              <w:rPr>
                <w:noProof/>
                <w:webHidden/>
              </w:rPr>
              <w:instrText xml:space="preserve"> PAGEREF _Toc167307593 \h </w:instrText>
            </w:r>
            <w:r>
              <w:rPr>
                <w:noProof/>
                <w:webHidden/>
              </w:rPr>
            </w:r>
            <w:r>
              <w:rPr>
                <w:noProof/>
                <w:webHidden/>
              </w:rPr>
              <w:fldChar w:fldCharType="separate"/>
            </w:r>
            <w:r>
              <w:rPr>
                <w:noProof/>
                <w:webHidden/>
              </w:rPr>
              <w:t>26</w:t>
            </w:r>
            <w:r>
              <w:rPr>
                <w:noProof/>
                <w:webHidden/>
              </w:rPr>
              <w:fldChar w:fldCharType="end"/>
            </w:r>
          </w:hyperlink>
        </w:p>
        <w:p w14:paraId="3E4E4BAA" w14:textId="5AC23973" w:rsidR="008E5835" w:rsidRDefault="008E5835">
          <w:pPr>
            <w:pStyle w:val="TDC2"/>
            <w:tabs>
              <w:tab w:val="right" w:leader="dot" w:pos="9350"/>
            </w:tabs>
            <w:rPr>
              <w:noProof/>
              <w:kern w:val="2"/>
              <w:lang w:eastAsia="es-ES"/>
              <w14:ligatures w14:val="standardContextual"/>
            </w:rPr>
          </w:pPr>
          <w:hyperlink w:anchor="_Toc167307594" w:history="1">
            <w:r w:rsidRPr="002A5AC9">
              <w:rPr>
                <w:rStyle w:val="Hipervnculo"/>
                <w:noProof/>
              </w:rPr>
              <w:t>6.2. SENSOR INFRARROJOS:</w:t>
            </w:r>
            <w:r>
              <w:rPr>
                <w:noProof/>
                <w:webHidden/>
              </w:rPr>
              <w:tab/>
            </w:r>
            <w:r>
              <w:rPr>
                <w:noProof/>
                <w:webHidden/>
              </w:rPr>
              <w:fldChar w:fldCharType="begin"/>
            </w:r>
            <w:r>
              <w:rPr>
                <w:noProof/>
                <w:webHidden/>
              </w:rPr>
              <w:instrText xml:space="preserve"> PAGEREF _Toc167307594 \h </w:instrText>
            </w:r>
            <w:r>
              <w:rPr>
                <w:noProof/>
                <w:webHidden/>
              </w:rPr>
            </w:r>
            <w:r>
              <w:rPr>
                <w:noProof/>
                <w:webHidden/>
              </w:rPr>
              <w:fldChar w:fldCharType="separate"/>
            </w:r>
            <w:r>
              <w:rPr>
                <w:noProof/>
                <w:webHidden/>
              </w:rPr>
              <w:t>26</w:t>
            </w:r>
            <w:r>
              <w:rPr>
                <w:noProof/>
                <w:webHidden/>
              </w:rPr>
              <w:fldChar w:fldCharType="end"/>
            </w:r>
          </w:hyperlink>
        </w:p>
        <w:p w14:paraId="5CB98B8D" w14:textId="1928A80E" w:rsidR="008E5835" w:rsidRDefault="008E5835">
          <w:pPr>
            <w:pStyle w:val="TDC2"/>
            <w:tabs>
              <w:tab w:val="right" w:leader="dot" w:pos="9350"/>
            </w:tabs>
            <w:rPr>
              <w:noProof/>
              <w:kern w:val="2"/>
              <w:lang w:eastAsia="es-ES"/>
              <w14:ligatures w14:val="standardContextual"/>
            </w:rPr>
          </w:pPr>
          <w:hyperlink w:anchor="_Toc167307595" w:history="1">
            <w:r w:rsidRPr="002A5AC9">
              <w:rPr>
                <w:rStyle w:val="Hipervnculo"/>
                <w:noProof/>
              </w:rPr>
              <w:t>6.3. SENSOR CAMARA</w:t>
            </w:r>
            <w:r>
              <w:rPr>
                <w:noProof/>
                <w:webHidden/>
              </w:rPr>
              <w:tab/>
            </w:r>
            <w:r>
              <w:rPr>
                <w:noProof/>
                <w:webHidden/>
              </w:rPr>
              <w:fldChar w:fldCharType="begin"/>
            </w:r>
            <w:r>
              <w:rPr>
                <w:noProof/>
                <w:webHidden/>
              </w:rPr>
              <w:instrText xml:space="preserve"> PAGEREF _Toc167307595 \h </w:instrText>
            </w:r>
            <w:r>
              <w:rPr>
                <w:noProof/>
                <w:webHidden/>
              </w:rPr>
            </w:r>
            <w:r>
              <w:rPr>
                <w:noProof/>
                <w:webHidden/>
              </w:rPr>
              <w:fldChar w:fldCharType="separate"/>
            </w:r>
            <w:r>
              <w:rPr>
                <w:noProof/>
                <w:webHidden/>
              </w:rPr>
              <w:t>27</w:t>
            </w:r>
            <w:r>
              <w:rPr>
                <w:noProof/>
                <w:webHidden/>
              </w:rPr>
              <w:fldChar w:fldCharType="end"/>
            </w:r>
          </w:hyperlink>
        </w:p>
        <w:p w14:paraId="552B9569" w14:textId="4347B5BD" w:rsidR="008E5835" w:rsidRDefault="008E5835">
          <w:pPr>
            <w:pStyle w:val="TDC2"/>
            <w:tabs>
              <w:tab w:val="right" w:leader="dot" w:pos="9350"/>
            </w:tabs>
            <w:rPr>
              <w:noProof/>
              <w:kern w:val="2"/>
              <w:lang w:eastAsia="es-ES"/>
              <w14:ligatures w14:val="standardContextual"/>
            </w:rPr>
          </w:pPr>
          <w:hyperlink w:anchor="_Toc167307596" w:history="1">
            <w:r w:rsidRPr="002A5AC9">
              <w:rPr>
                <w:rStyle w:val="Hipervnculo"/>
                <w:noProof/>
              </w:rPr>
              <w:t>6.4. SENSOR DE FIN DE CARRERA</w:t>
            </w:r>
            <w:r>
              <w:rPr>
                <w:noProof/>
                <w:webHidden/>
              </w:rPr>
              <w:tab/>
            </w:r>
            <w:r>
              <w:rPr>
                <w:noProof/>
                <w:webHidden/>
              </w:rPr>
              <w:fldChar w:fldCharType="begin"/>
            </w:r>
            <w:r>
              <w:rPr>
                <w:noProof/>
                <w:webHidden/>
              </w:rPr>
              <w:instrText xml:space="preserve"> PAGEREF _Toc167307596 \h </w:instrText>
            </w:r>
            <w:r>
              <w:rPr>
                <w:noProof/>
                <w:webHidden/>
              </w:rPr>
            </w:r>
            <w:r>
              <w:rPr>
                <w:noProof/>
                <w:webHidden/>
              </w:rPr>
              <w:fldChar w:fldCharType="separate"/>
            </w:r>
            <w:r>
              <w:rPr>
                <w:noProof/>
                <w:webHidden/>
              </w:rPr>
              <w:t>27</w:t>
            </w:r>
            <w:r>
              <w:rPr>
                <w:noProof/>
                <w:webHidden/>
              </w:rPr>
              <w:fldChar w:fldCharType="end"/>
            </w:r>
          </w:hyperlink>
        </w:p>
        <w:p w14:paraId="040FBA49" w14:textId="622F7454" w:rsidR="008E5835" w:rsidRDefault="008E5835">
          <w:pPr>
            <w:pStyle w:val="TDC1"/>
            <w:tabs>
              <w:tab w:val="right" w:leader="dot" w:pos="9350"/>
            </w:tabs>
            <w:rPr>
              <w:noProof/>
              <w:kern w:val="2"/>
              <w:lang w:eastAsia="es-ES"/>
              <w14:ligatures w14:val="standardContextual"/>
            </w:rPr>
          </w:pPr>
          <w:hyperlink w:anchor="_Toc167307597" w:history="1">
            <w:r w:rsidRPr="002A5AC9">
              <w:rPr>
                <w:rStyle w:val="Hipervnculo"/>
                <w:noProof/>
              </w:rPr>
              <w:t>7. DESCRIPCION DE LOS ACTUADORES</w:t>
            </w:r>
            <w:r>
              <w:rPr>
                <w:noProof/>
                <w:webHidden/>
              </w:rPr>
              <w:tab/>
            </w:r>
            <w:r>
              <w:rPr>
                <w:noProof/>
                <w:webHidden/>
              </w:rPr>
              <w:fldChar w:fldCharType="begin"/>
            </w:r>
            <w:r>
              <w:rPr>
                <w:noProof/>
                <w:webHidden/>
              </w:rPr>
              <w:instrText xml:space="preserve"> PAGEREF _Toc167307597 \h </w:instrText>
            </w:r>
            <w:r>
              <w:rPr>
                <w:noProof/>
                <w:webHidden/>
              </w:rPr>
            </w:r>
            <w:r>
              <w:rPr>
                <w:noProof/>
                <w:webHidden/>
              </w:rPr>
              <w:fldChar w:fldCharType="separate"/>
            </w:r>
            <w:r>
              <w:rPr>
                <w:noProof/>
                <w:webHidden/>
              </w:rPr>
              <w:t>28</w:t>
            </w:r>
            <w:r>
              <w:rPr>
                <w:noProof/>
                <w:webHidden/>
              </w:rPr>
              <w:fldChar w:fldCharType="end"/>
            </w:r>
          </w:hyperlink>
        </w:p>
        <w:p w14:paraId="6A6A2D87" w14:textId="69031484" w:rsidR="008E5835" w:rsidRDefault="008E5835">
          <w:pPr>
            <w:pStyle w:val="TDC2"/>
            <w:tabs>
              <w:tab w:val="right" w:leader="dot" w:pos="9350"/>
            </w:tabs>
            <w:rPr>
              <w:noProof/>
              <w:kern w:val="2"/>
              <w:lang w:eastAsia="es-ES"/>
              <w14:ligatures w14:val="standardContextual"/>
            </w:rPr>
          </w:pPr>
          <w:hyperlink w:anchor="_Toc167307598" w:history="1">
            <w:r w:rsidRPr="002A5AC9">
              <w:rPr>
                <w:rStyle w:val="Hipervnculo"/>
                <w:noProof/>
              </w:rPr>
              <w:t>7.1. PISTÓN NEUMÁTICO DE DOBLE EFECTO</w:t>
            </w:r>
            <w:r>
              <w:rPr>
                <w:noProof/>
                <w:webHidden/>
              </w:rPr>
              <w:tab/>
            </w:r>
            <w:r>
              <w:rPr>
                <w:noProof/>
                <w:webHidden/>
              </w:rPr>
              <w:fldChar w:fldCharType="begin"/>
            </w:r>
            <w:r>
              <w:rPr>
                <w:noProof/>
                <w:webHidden/>
              </w:rPr>
              <w:instrText xml:space="preserve"> PAGEREF _Toc167307598 \h </w:instrText>
            </w:r>
            <w:r>
              <w:rPr>
                <w:noProof/>
                <w:webHidden/>
              </w:rPr>
            </w:r>
            <w:r>
              <w:rPr>
                <w:noProof/>
                <w:webHidden/>
              </w:rPr>
              <w:fldChar w:fldCharType="separate"/>
            </w:r>
            <w:r>
              <w:rPr>
                <w:noProof/>
                <w:webHidden/>
              </w:rPr>
              <w:t>28</w:t>
            </w:r>
            <w:r>
              <w:rPr>
                <w:noProof/>
                <w:webHidden/>
              </w:rPr>
              <w:fldChar w:fldCharType="end"/>
            </w:r>
          </w:hyperlink>
        </w:p>
        <w:p w14:paraId="066177ED" w14:textId="7855F226" w:rsidR="008E5835" w:rsidRDefault="008E5835">
          <w:pPr>
            <w:pStyle w:val="TDC1"/>
            <w:tabs>
              <w:tab w:val="right" w:leader="dot" w:pos="9350"/>
            </w:tabs>
            <w:rPr>
              <w:noProof/>
              <w:kern w:val="2"/>
              <w:lang w:eastAsia="es-ES"/>
              <w14:ligatures w14:val="standardContextual"/>
            </w:rPr>
          </w:pPr>
          <w:hyperlink w:anchor="_Toc167307599" w:history="1">
            <w:r w:rsidRPr="002A5AC9">
              <w:rPr>
                <w:rStyle w:val="Hipervnculo"/>
                <w:noProof/>
              </w:rPr>
              <w:t>8. DESCRIPCION DE LOS SISTEMAS DE TRANSPORTE:</w:t>
            </w:r>
            <w:r>
              <w:rPr>
                <w:noProof/>
                <w:webHidden/>
              </w:rPr>
              <w:tab/>
            </w:r>
            <w:r>
              <w:rPr>
                <w:noProof/>
                <w:webHidden/>
              </w:rPr>
              <w:fldChar w:fldCharType="begin"/>
            </w:r>
            <w:r>
              <w:rPr>
                <w:noProof/>
                <w:webHidden/>
              </w:rPr>
              <w:instrText xml:space="preserve"> PAGEREF _Toc167307599 \h </w:instrText>
            </w:r>
            <w:r>
              <w:rPr>
                <w:noProof/>
                <w:webHidden/>
              </w:rPr>
            </w:r>
            <w:r>
              <w:rPr>
                <w:noProof/>
                <w:webHidden/>
              </w:rPr>
              <w:fldChar w:fldCharType="separate"/>
            </w:r>
            <w:r>
              <w:rPr>
                <w:noProof/>
                <w:webHidden/>
              </w:rPr>
              <w:t>28</w:t>
            </w:r>
            <w:r>
              <w:rPr>
                <w:noProof/>
                <w:webHidden/>
              </w:rPr>
              <w:fldChar w:fldCharType="end"/>
            </w:r>
          </w:hyperlink>
        </w:p>
        <w:p w14:paraId="64427771" w14:textId="34014F21" w:rsidR="008E5835" w:rsidRDefault="008E5835">
          <w:pPr>
            <w:pStyle w:val="TDC2"/>
            <w:tabs>
              <w:tab w:val="right" w:leader="dot" w:pos="9350"/>
            </w:tabs>
            <w:rPr>
              <w:noProof/>
              <w:kern w:val="2"/>
              <w:lang w:eastAsia="es-ES"/>
              <w14:ligatures w14:val="standardContextual"/>
            </w:rPr>
          </w:pPr>
          <w:hyperlink w:anchor="_Toc167307600" w:history="1">
            <w:r w:rsidRPr="002A5AC9">
              <w:rPr>
                <w:rStyle w:val="Hipervnculo"/>
                <w:noProof/>
              </w:rPr>
              <w:t>8.1. AGV (Vehículo Guiado Automatizado)</w:t>
            </w:r>
            <w:r>
              <w:rPr>
                <w:noProof/>
                <w:webHidden/>
              </w:rPr>
              <w:tab/>
            </w:r>
            <w:r>
              <w:rPr>
                <w:noProof/>
                <w:webHidden/>
              </w:rPr>
              <w:fldChar w:fldCharType="begin"/>
            </w:r>
            <w:r>
              <w:rPr>
                <w:noProof/>
                <w:webHidden/>
              </w:rPr>
              <w:instrText xml:space="preserve"> PAGEREF _Toc167307600 \h </w:instrText>
            </w:r>
            <w:r>
              <w:rPr>
                <w:noProof/>
                <w:webHidden/>
              </w:rPr>
            </w:r>
            <w:r>
              <w:rPr>
                <w:noProof/>
                <w:webHidden/>
              </w:rPr>
              <w:fldChar w:fldCharType="separate"/>
            </w:r>
            <w:r>
              <w:rPr>
                <w:noProof/>
                <w:webHidden/>
              </w:rPr>
              <w:t>28</w:t>
            </w:r>
            <w:r>
              <w:rPr>
                <w:noProof/>
                <w:webHidden/>
              </w:rPr>
              <w:fldChar w:fldCharType="end"/>
            </w:r>
          </w:hyperlink>
        </w:p>
        <w:p w14:paraId="64ED1AAB" w14:textId="5255FA3B" w:rsidR="008E5835" w:rsidRDefault="008E5835">
          <w:pPr>
            <w:pStyle w:val="TDC2"/>
            <w:tabs>
              <w:tab w:val="right" w:leader="dot" w:pos="9350"/>
            </w:tabs>
            <w:rPr>
              <w:noProof/>
              <w:kern w:val="2"/>
              <w:lang w:eastAsia="es-ES"/>
              <w14:ligatures w14:val="standardContextual"/>
            </w:rPr>
          </w:pPr>
          <w:hyperlink w:anchor="_Toc167307601" w:history="1">
            <w:r w:rsidRPr="002A5AC9">
              <w:rPr>
                <w:rStyle w:val="Hipervnculo"/>
                <w:noProof/>
              </w:rPr>
              <w:t>8.2. CINTA TRANSPORTADORA</w:t>
            </w:r>
            <w:r>
              <w:rPr>
                <w:noProof/>
                <w:webHidden/>
              </w:rPr>
              <w:tab/>
            </w:r>
            <w:r>
              <w:rPr>
                <w:noProof/>
                <w:webHidden/>
              </w:rPr>
              <w:fldChar w:fldCharType="begin"/>
            </w:r>
            <w:r>
              <w:rPr>
                <w:noProof/>
                <w:webHidden/>
              </w:rPr>
              <w:instrText xml:space="preserve"> PAGEREF _Toc167307601 \h </w:instrText>
            </w:r>
            <w:r>
              <w:rPr>
                <w:noProof/>
                <w:webHidden/>
              </w:rPr>
            </w:r>
            <w:r>
              <w:rPr>
                <w:noProof/>
                <w:webHidden/>
              </w:rPr>
              <w:fldChar w:fldCharType="separate"/>
            </w:r>
            <w:r>
              <w:rPr>
                <w:noProof/>
                <w:webHidden/>
              </w:rPr>
              <w:t>30</w:t>
            </w:r>
            <w:r>
              <w:rPr>
                <w:noProof/>
                <w:webHidden/>
              </w:rPr>
              <w:fldChar w:fldCharType="end"/>
            </w:r>
          </w:hyperlink>
        </w:p>
        <w:p w14:paraId="7724EC2F" w14:textId="4F044998" w:rsidR="008E5835" w:rsidRDefault="008E5835">
          <w:pPr>
            <w:pStyle w:val="TDC2"/>
            <w:tabs>
              <w:tab w:val="right" w:leader="dot" w:pos="9350"/>
            </w:tabs>
            <w:rPr>
              <w:noProof/>
              <w:kern w:val="2"/>
              <w:lang w:eastAsia="es-ES"/>
              <w14:ligatures w14:val="standardContextual"/>
            </w:rPr>
          </w:pPr>
          <w:hyperlink w:anchor="_Toc167307602" w:history="1">
            <w:r w:rsidRPr="002A5AC9">
              <w:rPr>
                <w:rStyle w:val="Hipervnculo"/>
                <w:noProof/>
              </w:rPr>
              <w:t>8.3. BRAZOS ROBÓTICOS PICK&amp;PLACE</w:t>
            </w:r>
            <w:r>
              <w:rPr>
                <w:noProof/>
                <w:webHidden/>
              </w:rPr>
              <w:tab/>
            </w:r>
            <w:r>
              <w:rPr>
                <w:noProof/>
                <w:webHidden/>
              </w:rPr>
              <w:fldChar w:fldCharType="begin"/>
            </w:r>
            <w:r>
              <w:rPr>
                <w:noProof/>
                <w:webHidden/>
              </w:rPr>
              <w:instrText xml:space="preserve"> PAGEREF _Toc167307602 \h </w:instrText>
            </w:r>
            <w:r>
              <w:rPr>
                <w:noProof/>
                <w:webHidden/>
              </w:rPr>
            </w:r>
            <w:r>
              <w:rPr>
                <w:noProof/>
                <w:webHidden/>
              </w:rPr>
              <w:fldChar w:fldCharType="separate"/>
            </w:r>
            <w:r>
              <w:rPr>
                <w:noProof/>
                <w:webHidden/>
              </w:rPr>
              <w:t>30</w:t>
            </w:r>
            <w:r>
              <w:rPr>
                <w:noProof/>
                <w:webHidden/>
              </w:rPr>
              <w:fldChar w:fldCharType="end"/>
            </w:r>
          </w:hyperlink>
        </w:p>
        <w:p w14:paraId="5E85ADA6" w14:textId="6B85067E" w:rsidR="008E5835" w:rsidRDefault="008E5835">
          <w:pPr>
            <w:pStyle w:val="TDC2"/>
            <w:tabs>
              <w:tab w:val="right" w:leader="dot" w:pos="9350"/>
            </w:tabs>
            <w:rPr>
              <w:noProof/>
              <w:kern w:val="2"/>
              <w:lang w:eastAsia="es-ES"/>
              <w14:ligatures w14:val="standardContextual"/>
            </w:rPr>
          </w:pPr>
          <w:hyperlink w:anchor="_Toc167307603" w:history="1">
            <w:r w:rsidRPr="002A5AC9">
              <w:rPr>
                <w:rStyle w:val="Hipervnculo"/>
                <w:noProof/>
              </w:rPr>
              <w:t>8.4. TRANSELEVADORES AUTOMÁTICOS</w:t>
            </w:r>
            <w:r>
              <w:rPr>
                <w:noProof/>
                <w:webHidden/>
              </w:rPr>
              <w:tab/>
            </w:r>
            <w:r>
              <w:rPr>
                <w:noProof/>
                <w:webHidden/>
              </w:rPr>
              <w:fldChar w:fldCharType="begin"/>
            </w:r>
            <w:r>
              <w:rPr>
                <w:noProof/>
                <w:webHidden/>
              </w:rPr>
              <w:instrText xml:space="preserve"> PAGEREF _Toc167307603 \h </w:instrText>
            </w:r>
            <w:r>
              <w:rPr>
                <w:noProof/>
                <w:webHidden/>
              </w:rPr>
            </w:r>
            <w:r>
              <w:rPr>
                <w:noProof/>
                <w:webHidden/>
              </w:rPr>
              <w:fldChar w:fldCharType="separate"/>
            </w:r>
            <w:r>
              <w:rPr>
                <w:noProof/>
                <w:webHidden/>
              </w:rPr>
              <w:t>31</w:t>
            </w:r>
            <w:r>
              <w:rPr>
                <w:noProof/>
                <w:webHidden/>
              </w:rPr>
              <w:fldChar w:fldCharType="end"/>
            </w:r>
          </w:hyperlink>
        </w:p>
        <w:p w14:paraId="4963ACC5" w14:textId="46F3B648" w:rsidR="008E5835" w:rsidRDefault="008E5835">
          <w:pPr>
            <w:pStyle w:val="TDC1"/>
            <w:tabs>
              <w:tab w:val="right" w:leader="dot" w:pos="9350"/>
            </w:tabs>
            <w:rPr>
              <w:noProof/>
              <w:kern w:val="2"/>
              <w:lang w:eastAsia="es-ES"/>
              <w14:ligatures w14:val="standardContextual"/>
            </w:rPr>
          </w:pPr>
          <w:hyperlink w:anchor="_Toc167307604" w:history="1">
            <w:r w:rsidRPr="002A5AC9">
              <w:rPr>
                <w:rStyle w:val="Hipervnculo"/>
                <w:noProof/>
              </w:rPr>
              <w:t>8. DESCRIPCIÓN DE EQUIPO ADICIONAL</w:t>
            </w:r>
            <w:r>
              <w:rPr>
                <w:noProof/>
                <w:webHidden/>
              </w:rPr>
              <w:tab/>
            </w:r>
            <w:r>
              <w:rPr>
                <w:noProof/>
                <w:webHidden/>
              </w:rPr>
              <w:fldChar w:fldCharType="begin"/>
            </w:r>
            <w:r>
              <w:rPr>
                <w:noProof/>
                <w:webHidden/>
              </w:rPr>
              <w:instrText xml:space="preserve"> PAGEREF _Toc167307604 \h </w:instrText>
            </w:r>
            <w:r>
              <w:rPr>
                <w:noProof/>
                <w:webHidden/>
              </w:rPr>
            </w:r>
            <w:r>
              <w:rPr>
                <w:noProof/>
                <w:webHidden/>
              </w:rPr>
              <w:fldChar w:fldCharType="separate"/>
            </w:r>
            <w:r>
              <w:rPr>
                <w:noProof/>
                <w:webHidden/>
              </w:rPr>
              <w:t>32</w:t>
            </w:r>
            <w:r>
              <w:rPr>
                <w:noProof/>
                <w:webHidden/>
              </w:rPr>
              <w:fldChar w:fldCharType="end"/>
            </w:r>
          </w:hyperlink>
        </w:p>
        <w:p w14:paraId="0FE7D7E3" w14:textId="615A0951" w:rsidR="008E5835" w:rsidRDefault="008E5835">
          <w:pPr>
            <w:pStyle w:val="TDC1"/>
            <w:tabs>
              <w:tab w:val="right" w:leader="dot" w:pos="9350"/>
            </w:tabs>
            <w:rPr>
              <w:noProof/>
              <w:kern w:val="2"/>
              <w:lang w:eastAsia="es-ES"/>
              <w14:ligatures w14:val="standardContextual"/>
            </w:rPr>
          </w:pPr>
          <w:hyperlink w:anchor="_Toc167307605" w:history="1">
            <w:r w:rsidRPr="002A5AC9">
              <w:rPr>
                <w:rStyle w:val="Hipervnculo"/>
                <w:noProof/>
              </w:rPr>
              <w:t>9. LAYOUT</w:t>
            </w:r>
            <w:r>
              <w:rPr>
                <w:noProof/>
                <w:webHidden/>
              </w:rPr>
              <w:tab/>
            </w:r>
            <w:r>
              <w:rPr>
                <w:noProof/>
                <w:webHidden/>
              </w:rPr>
              <w:fldChar w:fldCharType="begin"/>
            </w:r>
            <w:r>
              <w:rPr>
                <w:noProof/>
                <w:webHidden/>
              </w:rPr>
              <w:instrText xml:space="preserve"> PAGEREF _Toc167307605 \h </w:instrText>
            </w:r>
            <w:r>
              <w:rPr>
                <w:noProof/>
                <w:webHidden/>
              </w:rPr>
            </w:r>
            <w:r>
              <w:rPr>
                <w:noProof/>
                <w:webHidden/>
              </w:rPr>
              <w:fldChar w:fldCharType="separate"/>
            </w:r>
            <w:r>
              <w:rPr>
                <w:noProof/>
                <w:webHidden/>
              </w:rPr>
              <w:t>33</w:t>
            </w:r>
            <w:r>
              <w:rPr>
                <w:noProof/>
                <w:webHidden/>
              </w:rPr>
              <w:fldChar w:fldCharType="end"/>
            </w:r>
          </w:hyperlink>
        </w:p>
        <w:p w14:paraId="4C51DC88" w14:textId="49E3874B" w:rsidR="008E5835" w:rsidRDefault="008E5835">
          <w:pPr>
            <w:pStyle w:val="TDC1"/>
            <w:tabs>
              <w:tab w:val="right" w:leader="dot" w:pos="9350"/>
            </w:tabs>
            <w:rPr>
              <w:noProof/>
              <w:kern w:val="2"/>
              <w:lang w:eastAsia="es-ES"/>
              <w14:ligatures w14:val="standardContextual"/>
            </w:rPr>
          </w:pPr>
          <w:hyperlink w:anchor="_Toc167307606" w:history="1">
            <w:r w:rsidRPr="002A5AC9">
              <w:rPr>
                <w:rStyle w:val="Hipervnculo"/>
                <w:noProof/>
              </w:rPr>
              <w:t>10. DESCRIPCIÓN DE LOS ALMACENES Y ZONAS DE CARGA</w:t>
            </w:r>
            <w:r>
              <w:rPr>
                <w:noProof/>
                <w:webHidden/>
              </w:rPr>
              <w:tab/>
            </w:r>
            <w:r>
              <w:rPr>
                <w:noProof/>
                <w:webHidden/>
              </w:rPr>
              <w:fldChar w:fldCharType="begin"/>
            </w:r>
            <w:r>
              <w:rPr>
                <w:noProof/>
                <w:webHidden/>
              </w:rPr>
              <w:instrText xml:space="preserve"> PAGEREF _Toc167307606 \h </w:instrText>
            </w:r>
            <w:r>
              <w:rPr>
                <w:noProof/>
                <w:webHidden/>
              </w:rPr>
            </w:r>
            <w:r>
              <w:rPr>
                <w:noProof/>
                <w:webHidden/>
              </w:rPr>
              <w:fldChar w:fldCharType="separate"/>
            </w:r>
            <w:r>
              <w:rPr>
                <w:noProof/>
                <w:webHidden/>
              </w:rPr>
              <w:t>35</w:t>
            </w:r>
            <w:r>
              <w:rPr>
                <w:noProof/>
                <w:webHidden/>
              </w:rPr>
              <w:fldChar w:fldCharType="end"/>
            </w:r>
          </w:hyperlink>
        </w:p>
        <w:p w14:paraId="7B8628AA" w14:textId="404AB7FB" w:rsidR="008E5835" w:rsidRDefault="008E5835">
          <w:pPr>
            <w:pStyle w:val="TDC2"/>
            <w:tabs>
              <w:tab w:val="right" w:leader="dot" w:pos="9350"/>
            </w:tabs>
            <w:rPr>
              <w:noProof/>
              <w:kern w:val="2"/>
              <w:lang w:eastAsia="es-ES"/>
              <w14:ligatures w14:val="standardContextual"/>
            </w:rPr>
          </w:pPr>
          <w:hyperlink w:anchor="_Toc167307607" w:history="1">
            <w:r w:rsidRPr="002A5AC9">
              <w:rPr>
                <w:rStyle w:val="Hipervnculo"/>
                <w:noProof/>
              </w:rPr>
              <w:t>10.1. ALMACÉN DE MATERIAS PRIMAS</w:t>
            </w:r>
            <w:r>
              <w:rPr>
                <w:noProof/>
                <w:webHidden/>
              </w:rPr>
              <w:tab/>
            </w:r>
            <w:r>
              <w:rPr>
                <w:noProof/>
                <w:webHidden/>
              </w:rPr>
              <w:fldChar w:fldCharType="begin"/>
            </w:r>
            <w:r>
              <w:rPr>
                <w:noProof/>
                <w:webHidden/>
              </w:rPr>
              <w:instrText xml:space="preserve"> PAGEREF _Toc167307607 \h </w:instrText>
            </w:r>
            <w:r>
              <w:rPr>
                <w:noProof/>
                <w:webHidden/>
              </w:rPr>
            </w:r>
            <w:r>
              <w:rPr>
                <w:noProof/>
                <w:webHidden/>
              </w:rPr>
              <w:fldChar w:fldCharType="separate"/>
            </w:r>
            <w:r>
              <w:rPr>
                <w:noProof/>
                <w:webHidden/>
              </w:rPr>
              <w:t>35</w:t>
            </w:r>
            <w:r>
              <w:rPr>
                <w:noProof/>
                <w:webHidden/>
              </w:rPr>
              <w:fldChar w:fldCharType="end"/>
            </w:r>
          </w:hyperlink>
        </w:p>
        <w:p w14:paraId="64D30B19" w14:textId="24EBD7B6" w:rsidR="008E5835" w:rsidRDefault="008E5835">
          <w:pPr>
            <w:pStyle w:val="TDC2"/>
            <w:tabs>
              <w:tab w:val="right" w:leader="dot" w:pos="9350"/>
            </w:tabs>
            <w:rPr>
              <w:noProof/>
              <w:kern w:val="2"/>
              <w:lang w:eastAsia="es-ES"/>
              <w14:ligatures w14:val="standardContextual"/>
            </w:rPr>
          </w:pPr>
          <w:hyperlink w:anchor="_Toc167307608" w:history="1">
            <w:r w:rsidRPr="002A5AC9">
              <w:rPr>
                <w:rStyle w:val="Hipervnculo"/>
                <w:noProof/>
              </w:rPr>
              <w:t>10.5. ALMACÉN DE P</w:t>
            </w:r>
            <w:r w:rsidRPr="002A5AC9">
              <w:rPr>
                <w:rStyle w:val="Hipervnculo"/>
                <w:noProof/>
              </w:rPr>
              <w:t>R</w:t>
            </w:r>
            <w:r w:rsidRPr="002A5AC9">
              <w:rPr>
                <w:rStyle w:val="Hipervnculo"/>
                <w:noProof/>
              </w:rPr>
              <w:t>ODUCTOS FINALES</w:t>
            </w:r>
            <w:r>
              <w:rPr>
                <w:noProof/>
                <w:webHidden/>
              </w:rPr>
              <w:tab/>
            </w:r>
            <w:r>
              <w:rPr>
                <w:noProof/>
                <w:webHidden/>
              </w:rPr>
              <w:fldChar w:fldCharType="begin"/>
            </w:r>
            <w:r>
              <w:rPr>
                <w:noProof/>
                <w:webHidden/>
              </w:rPr>
              <w:instrText xml:space="preserve"> PAGEREF _Toc167307608 \h </w:instrText>
            </w:r>
            <w:r>
              <w:rPr>
                <w:noProof/>
                <w:webHidden/>
              </w:rPr>
            </w:r>
            <w:r>
              <w:rPr>
                <w:noProof/>
                <w:webHidden/>
              </w:rPr>
              <w:fldChar w:fldCharType="separate"/>
            </w:r>
            <w:r>
              <w:rPr>
                <w:noProof/>
                <w:webHidden/>
              </w:rPr>
              <w:t>37</w:t>
            </w:r>
            <w:r>
              <w:rPr>
                <w:noProof/>
                <w:webHidden/>
              </w:rPr>
              <w:fldChar w:fldCharType="end"/>
            </w:r>
          </w:hyperlink>
        </w:p>
        <w:p w14:paraId="0F5DBC57" w14:textId="6C57B373" w:rsidR="008E5835" w:rsidRDefault="008E5835">
          <w:pPr>
            <w:pStyle w:val="TDC2"/>
            <w:tabs>
              <w:tab w:val="right" w:leader="dot" w:pos="9350"/>
            </w:tabs>
            <w:rPr>
              <w:noProof/>
              <w:kern w:val="2"/>
              <w:lang w:eastAsia="es-ES"/>
              <w14:ligatures w14:val="standardContextual"/>
            </w:rPr>
          </w:pPr>
          <w:hyperlink w:anchor="_Toc167307609" w:history="1">
            <w:r w:rsidRPr="002A5AC9">
              <w:rPr>
                <w:rStyle w:val="Hipervnculo"/>
                <w:noProof/>
              </w:rPr>
              <w:t>10.5. ALMACÉN DE PRODUCTOS DEFECTUOSOS</w:t>
            </w:r>
            <w:r>
              <w:rPr>
                <w:noProof/>
                <w:webHidden/>
              </w:rPr>
              <w:tab/>
            </w:r>
            <w:r>
              <w:rPr>
                <w:noProof/>
                <w:webHidden/>
              </w:rPr>
              <w:fldChar w:fldCharType="begin"/>
            </w:r>
            <w:r>
              <w:rPr>
                <w:noProof/>
                <w:webHidden/>
              </w:rPr>
              <w:instrText xml:space="preserve"> PAGEREF _Toc167307609 \h </w:instrText>
            </w:r>
            <w:r>
              <w:rPr>
                <w:noProof/>
                <w:webHidden/>
              </w:rPr>
            </w:r>
            <w:r>
              <w:rPr>
                <w:noProof/>
                <w:webHidden/>
              </w:rPr>
              <w:fldChar w:fldCharType="separate"/>
            </w:r>
            <w:r>
              <w:rPr>
                <w:noProof/>
                <w:webHidden/>
              </w:rPr>
              <w:t>38</w:t>
            </w:r>
            <w:r>
              <w:rPr>
                <w:noProof/>
                <w:webHidden/>
              </w:rPr>
              <w:fldChar w:fldCharType="end"/>
            </w:r>
          </w:hyperlink>
        </w:p>
        <w:p w14:paraId="1A0F0B8E" w14:textId="4A0A4185" w:rsidR="008E5835" w:rsidRDefault="008E5835">
          <w:pPr>
            <w:pStyle w:val="TDC1"/>
            <w:tabs>
              <w:tab w:val="right" w:leader="dot" w:pos="9350"/>
            </w:tabs>
            <w:rPr>
              <w:noProof/>
              <w:kern w:val="2"/>
              <w:lang w:eastAsia="es-ES"/>
              <w14:ligatures w14:val="standardContextual"/>
            </w:rPr>
          </w:pPr>
          <w:hyperlink w:anchor="_Toc167307610" w:history="1">
            <w:r w:rsidRPr="002A5AC9">
              <w:rPr>
                <w:rStyle w:val="Hipervnculo"/>
                <w:noProof/>
              </w:rPr>
              <w:t>11. DESCRIPCIÓN DE LAS CELDAS</w:t>
            </w:r>
            <w:r>
              <w:rPr>
                <w:noProof/>
                <w:webHidden/>
              </w:rPr>
              <w:tab/>
            </w:r>
            <w:r>
              <w:rPr>
                <w:noProof/>
                <w:webHidden/>
              </w:rPr>
              <w:fldChar w:fldCharType="begin"/>
            </w:r>
            <w:r>
              <w:rPr>
                <w:noProof/>
                <w:webHidden/>
              </w:rPr>
              <w:instrText xml:space="preserve"> PAGEREF _Toc167307610 \h </w:instrText>
            </w:r>
            <w:r>
              <w:rPr>
                <w:noProof/>
                <w:webHidden/>
              </w:rPr>
            </w:r>
            <w:r>
              <w:rPr>
                <w:noProof/>
                <w:webHidden/>
              </w:rPr>
              <w:fldChar w:fldCharType="separate"/>
            </w:r>
            <w:r>
              <w:rPr>
                <w:noProof/>
                <w:webHidden/>
              </w:rPr>
              <w:t>39</w:t>
            </w:r>
            <w:r>
              <w:rPr>
                <w:noProof/>
                <w:webHidden/>
              </w:rPr>
              <w:fldChar w:fldCharType="end"/>
            </w:r>
          </w:hyperlink>
        </w:p>
        <w:p w14:paraId="4E3B1808" w14:textId="086A6D8D" w:rsidR="008E5835" w:rsidRDefault="008E5835">
          <w:pPr>
            <w:pStyle w:val="TDC2"/>
            <w:tabs>
              <w:tab w:val="right" w:leader="dot" w:pos="9350"/>
            </w:tabs>
            <w:rPr>
              <w:noProof/>
              <w:kern w:val="2"/>
              <w:lang w:eastAsia="es-ES"/>
              <w14:ligatures w14:val="standardContextual"/>
            </w:rPr>
          </w:pPr>
          <w:hyperlink w:anchor="_Toc167307611" w:history="1">
            <w:r w:rsidRPr="002A5AC9">
              <w:rPr>
                <w:rStyle w:val="Hipervnculo"/>
                <w:noProof/>
              </w:rPr>
              <w:t>11.1. CELDA 1: DESBOBINADO Y OBTENCION DE PLANCHAS</w:t>
            </w:r>
            <w:r>
              <w:rPr>
                <w:noProof/>
                <w:webHidden/>
              </w:rPr>
              <w:tab/>
            </w:r>
            <w:r>
              <w:rPr>
                <w:noProof/>
                <w:webHidden/>
              </w:rPr>
              <w:fldChar w:fldCharType="begin"/>
            </w:r>
            <w:r>
              <w:rPr>
                <w:noProof/>
                <w:webHidden/>
              </w:rPr>
              <w:instrText xml:space="preserve"> PAGEREF _Toc167307611 \h </w:instrText>
            </w:r>
            <w:r>
              <w:rPr>
                <w:noProof/>
                <w:webHidden/>
              </w:rPr>
            </w:r>
            <w:r>
              <w:rPr>
                <w:noProof/>
                <w:webHidden/>
              </w:rPr>
              <w:fldChar w:fldCharType="separate"/>
            </w:r>
            <w:r>
              <w:rPr>
                <w:noProof/>
                <w:webHidden/>
              </w:rPr>
              <w:t>39</w:t>
            </w:r>
            <w:r>
              <w:rPr>
                <w:noProof/>
                <w:webHidden/>
              </w:rPr>
              <w:fldChar w:fldCharType="end"/>
            </w:r>
          </w:hyperlink>
        </w:p>
        <w:p w14:paraId="4C15D5C1" w14:textId="7AFE1433" w:rsidR="008E5835" w:rsidRDefault="008E5835">
          <w:pPr>
            <w:pStyle w:val="TDC2"/>
            <w:tabs>
              <w:tab w:val="right" w:leader="dot" w:pos="9350"/>
            </w:tabs>
            <w:rPr>
              <w:noProof/>
              <w:kern w:val="2"/>
              <w:lang w:eastAsia="es-ES"/>
              <w14:ligatures w14:val="standardContextual"/>
            </w:rPr>
          </w:pPr>
          <w:hyperlink w:anchor="_Toc167307612" w:history="1">
            <w:r w:rsidRPr="002A5AC9">
              <w:rPr>
                <w:rStyle w:val="Hipervnculo"/>
                <w:noProof/>
              </w:rPr>
              <w:t>11.2. CELDA 2: MECANIZADO</w:t>
            </w:r>
            <w:r>
              <w:rPr>
                <w:noProof/>
                <w:webHidden/>
              </w:rPr>
              <w:tab/>
            </w:r>
            <w:r>
              <w:rPr>
                <w:noProof/>
                <w:webHidden/>
              </w:rPr>
              <w:fldChar w:fldCharType="begin"/>
            </w:r>
            <w:r>
              <w:rPr>
                <w:noProof/>
                <w:webHidden/>
              </w:rPr>
              <w:instrText xml:space="preserve"> PAGEREF _Toc167307612 \h </w:instrText>
            </w:r>
            <w:r>
              <w:rPr>
                <w:noProof/>
                <w:webHidden/>
              </w:rPr>
            </w:r>
            <w:r>
              <w:rPr>
                <w:noProof/>
                <w:webHidden/>
              </w:rPr>
              <w:fldChar w:fldCharType="separate"/>
            </w:r>
            <w:r>
              <w:rPr>
                <w:noProof/>
                <w:webHidden/>
              </w:rPr>
              <w:t>41</w:t>
            </w:r>
            <w:r>
              <w:rPr>
                <w:noProof/>
                <w:webHidden/>
              </w:rPr>
              <w:fldChar w:fldCharType="end"/>
            </w:r>
          </w:hyperlink>
        </w:p>
        <w:p w14:paraId="7CB627B3" w14:textId="126AB4E5" w:rsidR="008E5835" w:rsidRDefault="008E5835">
          <w:pPr>
            <w:pStyle w:val="TDC2"/>
            <w:tabs>
              <w:tab w:val="right" w:leader="dot" w:pos="9350"/>
            </w:tabs>
            <w:rPr>
              <w:noProof/>
              <w:kern w:val="2"/>
              <w:lang w:eastAsia="es-ES"/>
              <w14:ligatures w14:val="standardContextual"/>
            </w:rPr>
          </w:pPr>
          <w:hyperlink w:anchor="_Toc167307613" w:history="1">
            <w:r w:rsidRPr="002A5AC9">
              <w:rPr>
                <w:rStyle w:val="Hipervnculo"/>
                <w:noProof/>
              </w:rPr>
              <w:t>11.3. CELDA 3: ACABADO SUPERFICIAL</w:t>
            </w:r>
            <w:r>
              <w:rPr>
                <w:noProof/>
                <w:webHidden/>
              </w:rPr>
              <w:tab/>
            </w:r>
            <w:r>
              <w:rPr>
                <w:noProof/>
                <w:webHidden/>
              </w:rPr>
              <w:fldChar w:fldCharType="begin"/>
            </w:r>
            <w:r>
              <w:rPr>
                <w:noProof/>
                <w:webHidden/>
              </w:rPr>
              <w:instrText xml:space="preserve"> PAGEREF _Toc167307613 \h </w:instrText>
            </w:r>
            <w:r>
              <w:rPr>
                <w:noProof/>
                <w:webHidden/>
              </w:rPr>
            </w:r>
            <w:r>
              <w:rPr>
                <w:noProof/>
                <w:webHidden/>
              </w:rPr>
              <w:fldChar w:fldCharType="separate"/>
            </w:r>
            <w:r>
              <w:rPr>
                <w:noProof/>
                <w:webHidden/>
              </w:rPr>
              <w:t>44</w:t>
            </w:r>
            <w:r>
              <w:rPr>
                <w:noProof/>
                <w:webHidden/>
              </w:rPr>
              <w:fldChar w:fldCharType="end"/>
            </w:r>
          </w:hyperlink>
        </w:p>
        <w:p w14:paraId="731DEF04" w14:textId="7D44F641" w:rsidR="008E5835" w:rsidRDefault="008E5835">
          <w:pPr>
            <w:pStyle w:val="TDC2"/>
            <w:tabs>
              <w:tab w:val="right" w:leader="dot" w:pos="9350"/>
            </w:tabs>
            <w:rPr>
              <w:noProof/>
              <w:kern w:val="2"/>
              <w:lang w:eastAsia="es-ES"/>
              <w14:ligatures w14:val="standardContextual"/>
            </w:rPr>
          </w:pPr>
          <w:hyperlink w:anchor="_Toc167307614" w:history="1">
            <w:r w:rsidRPr="002A5AC9">
              <w:rPr>
                <w:rStyle w:val="Hipervnculo"/>
                <w:noProof/>
              </w:rPr>
              <w:t>11.4. CELDA 4: CONTROL DE CALIDAD</w:t>
            </w:r>
            <w:r>
              <w:rPr>
                <w:noProof/>
                <w:webHidden/>
              </w:rPr>
              <w:tab/>
            </w:r>
            <w:r>
              <w:rPr>
                <w:noProof/>
                <w:webHidden/>
              </w:rPr>
              <w:fldChar w:fldCharType="begin"/>
            </w:r>
            <w:r>
              <w:rPr>
                <w:noProof/>
                <w:webHidden/>
              </w:rPr>
              <w:instrText xml:space="preserve"> PAGEREF _Toc167307614 \h </w:instrText>
            </w:r>
            <w:r>
              <w:rPr>
                <w:noProof/>
                <w:webHidden/>
              </w:rPr>
            </w:r>
            <w:r>
              <w:rPr>
                <w:noProof/>
                <w:webHidden/>
              </w:rPr>
              <w:fldChar w:fldCharType="separate"/>
            </w:r>
            <w:r>
              <w:rPr>
                <w:noProof/>
                <w:webHidden/>
              </w:rPr>
              <w:t>45</w:t>
            </w:r>
            <w:r>
              <w:rPr>
                <w:noProof/>
                <w:webHidden/>
              </w:rPr>
              <w:fldChar w:fldCharType="end"/>
            </w:r>
          </w:hyperlink>
        </w:p>
        <w:p w14:paraId="5E67695B" w14:textId="1FF8416B" w:rsidR="008E5835" w:rsidRDefault="008E5835">
          <w:pPr>
            <w:pStyle w:val="TDC2"/>
            <w:tabs>
              <w:tab w:val="right" w:leader="dot" w:pos="9350"/>
            </w:tabs>
            <w:rPr>
              <w:noProof/>
              <w:kern w:val="2"/>
              <w:lang w:eastAsia="es-ES"/>
              <w14:ligatures w14:val="standardContextual"/>
            </w:rPr>
          </w:pPr>
          <w:hyperlink w:anchor="_Toc167307615" w:history="1">
            <w:r w:rsidRPr="002A5AC9">
              <w:rPr>
                <w:rStyle w:val="Hipervnculo"/>
                <w:noProof/>
              </w:rPr>
              <w:t>11.5. CELDA 5: REMACHADO Y PINTADO</w:t>
            </w:r>
            <w:r>
              <w:rPr>
                <w:noProof/>
                <w:webHidden/>
              </w:rPr>
              <w:tab/>
            </w:r>
            <w:r>
              <w:rPr>
                <w:noProof/>
                <w:webHidden/>
              </w:rPr>
              <w:fldChar w:fldCharType="begin"/>
            </w:r>
            <w:r>
              <w:rPr>
                <w:noProof/>
                <w:webHidden/>
              </w:rPr>
              <w:instrText xml:space="preserve"> PAGEREF _Toc167307615 \h </w:instrText>
            </w:r>
            <w:r>
              <w:rPr>
                <w:noProof/>
                <w:webHidden/>
              </w:rPr>
            </w:r>
            <w:r>
              <w:rPr>
                <w:noProof/>
                <w:webHidden/>
              </w:rPr>
              <w:fldChar w:fldCharType="separate"/>
            </w:r>
            <w:r>
              <w:rPr>
                <w:noProof/>
                <w:webHidden/>
              </w:rPr>
              <w:t>47</w:t>
            </w:r>
            <w:r>
              <w:rPr>
                <w:noProof/>
                <w:webHidden/>
              </w:rPr>
              <w:fldChar w:fldCharType="end"/>
            </w:r>
          </w:hyperlink>
        </w:p>
        <w:p w14:paraId="4041C078" w14:textId="1BBEC176" w:rsidR="008E5835" w:rsidRDefault="008E5835">
          <w:pPr>
            <w:pStyle w:val="TDC2"/>
            <w:tabs>
              <w:tab w:val="right" w:leader="dot" w:pos="9350"/>
            </w:tabs>
            <w:rPr>
              <w:noProof/>
              <w:kern w:val="2"/>
              <w:lang w:eastAsia="es-ES"/>
              <w14:ligatures w14:val="standardContextual"/>
            </w:rPr>
          </w:pPr>
          <w:hyperlink w:anchor="_Toc167307616" w:history="1">
            <w:r w:rsidRPr="002A5AC9">
              <w:rPr>
                <w:rStyle w:val="Hipervnculo"/>
                <w:noProof/>
              </w:rPr>
              <w:t>11.6. CELDA 6: EMPAQUETADO Y RECICLADO</w:t>
            </w:r>
            <w:r>
              <w:rPr>
                <w:noProof/>
                <w:webHidden/>
              </w:rPr>
              <w:tab/>
            </w:r>
            <w:r>
              <w:rPr>
                <w:noProof/>
                <w:webHidden/>
              </w:rPr>
              <w:fldChar w:fldCharType="begin"/>
            </w:r>
            <w:r>
              <w:rPr>
                <w:noProof/>
                <w:webHidden/>
              </w:rPr>
              <w:instrText xml:space="preserve"> PAGEREF _Toc167307616 \h </w:instrText>
            </w:r>
            <w:r>
              <w:rPr>
                <w:noProof/>
                <w:webHidden/>
              </w:rPr>
            </w:r>
            <w:r>
              <w:rPr>
                <w:noProof/>
                <w:webHidden/>
              </w:rPr>
              <w:fldChar w:fldCharType="separate"/>
            </w:r>
            <w:r>
              <w:rPr>
                <w:noProof/>
                <w:webHidden/>
              </w:rPr>
              <w:t>48</w:t>
            </w:r>
            <w:r>
              <w:rPr>
                <w:noProof/>
                <w:webHidden/>
              </w:rPr>
              <w:fldChar w:fldCharType="end"/>
            </w:r>
          </w:hyperlink>
        </w:p>
        <w:p w14:paraId="35819176" w14:textId="14903D88" w:rsidR="008E5835" w:rsidRDefault="008E5835">
          <w:pPr>
            <w:pStyle w:val="TDC1"/>
            <w:tabs>
              <w:tab w:val="right" w:leader="dot" w:pos="9350"/>
            </w:tabs>
            <w:rPr>
              <w:noProof/>
              <w:kern w:val="2"/>
              <w:lang w:eastAsia="es-ES"/>
              <w14:ligatures w14:val="standardContextual"/>
            </w:rPr>
          </w:pPr>
          <w:hyperlink w:anchor="_Toc167307617" w:history="1">
            <w:r w:rsidRPr="002A5AC9">
              <w:rPr>
                <w:rStyle w:val="Hipervnculo"/>
                <w:noProof/>
              </w:rPr>
              <w:t>12. ESTUDIO DE FLEXIBILIDAD DE LAS CELDAS:</w:t>
            </w:r>
            <w:r>
              <w:rPr>
                <w:noProof/>
                <w:webHidden/>
              </w:rPr>
              <w:tab/>
            </w:r>
            <w:r>
              <w:rPr>
                <w:noProof/>
                <w:webHidden/>
              </w:rPr>
              <w:fldChar w:fldCharType="begin"/>
            </w:r>
            <w:r>
              <w:rPr>
                <w:noProof/>
                <w:webHidden/>
              </w:rPr>
              <w:instrText xml:space="preserve"> PAGEREF _Toc167307617 \h </w:instrText>
            </w:r>
            <w:r>
              <w:rPr>
                <w:noProof/>
                <w:webHidden/>
              </w:rPr>
            </w:r>
            <w:r>
              <w:rPr>
                <w:noProof/>
                <w:webHidden/>
              </w:rPr>
              <w:fldChar w:fldCharType="separate"/>
            </w:r>
            <w:r>
              <w:rPr>
                <w:noProof/>
                <w:webHidden/>
              </w:rPr>
              <w:t>49</w:t>
            </w:r>
            <w:r>
              <w:rPr>
                <w:noProof/>
                <w:webHidden/>
              </w:rPr>
              <w:fldChar w:fldCharType="end"/>
            </w:r>
          </w:hyperlink>
        </w:p>
        <w:p w14:paraId="46B63BDA" w14:textId="04E9C121" w:rsidR="008E5835" w:rsidRDefault="008E5835">
          <w:pPr>
            <w:pStyle w:val="TDC2"/>
            <w:tabs>
              <w:tab w:val="right" w:leader="dot" w:pos="9350"/>
            </w:tabs>
            <w:rPr>
              <w:noProof/>
              <w:kern w:val="2"/>
              <w:lang w:eastAsia="es-ES"/>
              <w14:ligatures w14:val="standardContextual"/>
            </w:rPr>
          </w:pPr>
          <w:hyperlink w:anchor="_Toc167307618" w:history="1">
            <w:r w:rsidRPr="002A5AC9">
              <w:rPr>
                <w:rStyle w:val="Hipervnculo"/>
                <w:noProof/>
              </w:rPr>
              <w:t>12.1. CELDA 1:</w:t>
            </w:r>
            <w:r>
              <w:rPr>
                <w:noProof/>
                <w:webHidden/>
              </w:rPr>
              <w:tab/>
            </w:r>
            <w:r>
              <w:rPr>
                <w:noProof/>
                <w:webHidden/>
              </w:rPr>
              <w:fldChar w:fldCharType="begin"/>
            </w:r>
            <w:r>
              <w:rPr>
                <w:noProof/>
                <w:webHidden/>
              </w:rPr>
              <w:instrText xml:space="preserve"> PAGEREF _Toc167307618 \h </w:instrText>
            </w:r>
            <w:r>
              <w:rPr>
                <w:noProof/>
                <w:webHidden/>
              </w:rPr>
            </w:r>
            <w:r>
              <w:rPr>
                <w:noProof/>
                <w:webHidden/>
              </w:rPr>
              <w:fldChar w:fldCharType="separate"/>
            </w:r>
            <w:r>
              <w:rPr>
                <w:noProof/>
                <w:webHidden/>
              </w:rPr>
              <w:t>50</w:t>
            </w:r>
            <w:r>
              <w:rPr>
                <w:noProof/>
                <w:webHidden/>
              </w:rPr>
              <w:fldChar w:fldCharType="end"/>
            </w:r>
          </w:hyperlink>
        </w:p>
        <w:p w14:paraId="5822E7D2" w14:textId="7F94C3AC" w:rsidR="008E5835" w:rsidRDefault="008E5835">
          <w:pPr>
            <w:pStyle w:val="TDC2"/>
            <w:tabs>
              <w:tab w:val="right" w:leader="dot" w:pos="9350"/>
            </w:tabs>
            <w:rPr>
              <w:noProof/>
              <w:kern w:val="2"/>
              <w:lang w:eastAsia="es-ES"/>
              <w14:ligatures w14:val="standardContextual"/>
            </w:rPr>
          </w:pPr>
          <w:hyperlink w:anchor="_Toc167307619" w:history="1">
            <w:r w:rsidRPr="002A5AC9">
              <w:rPr>
                <w:rStyle w:val="Hipervnculo"/>
                <w:noProof/>
              </w:rPr>
              <w:t>12.2. CELDA 2:</w:t>
            </w:r>
            <w:r>
              <w:rPr>
                <w:noProof/>
                <w:webHidden/>
              </w:rPr>
              <w:tab/>
            </w:r>
            <w:r>
              <w:rPr>
                <w:noProof/>
                <w:webHidden/>
              </w:rPr>
              <w:fldChar w:fldCharType="begin"/>
            </w:r>
            <w:r>
              <w:rPr>
                <w:noProof/>
                <w:webHidden/>
              </w:rPr>
              <w:instrText xml:space="preserve"> PAGEREF _Toc167307619 \h </w:instrText>
            </w:r>
            <w:r>
              <w:rPr>
                <w:noProof/>
                <w:webHidden/>
              </w:rPr>
            </w:r>
            <w:r>
              <w:rPr>
                <w:noProof/>
                <w:webHidden/>
              </w:rPr>
              <w:fldChar w:fldCharType="separate"/>
            </w:r>
            <w:r>
              <w:rPr>
                <w:noProof/>
                <w:webHidden/>
              </w:rPr>
              <w:t>50</w:t>
            </w:r>
            <w:r>
              <w:rPr>
                <w:noProof/>
                <w:webHidden/>
              </w:rPr>
              <w:fldChar w:fldCharType="end"/>
            </w:r>
          </w:hyperlink>
        </w:p>
        <w:p w14:paraId="4E244405" w14:textId="34BBCDD3" w:rsidR="008E5835" w:rsidRDefault="008E5835">
          <w:pPr>
            <w:pStyle w:val="TDC2"/>
            <w:tabs>
              <w:tab w:val="right" w:leader="dot" w:pos="9350"/>
            </w:tabs>
            <w:rPr>
              <w:noProof/>
              <w:kern w:val="2"/>
              <w:lang w:eastAsia="es-ES"/>
              <w14:ligatures w14:val="standardContextual"/>
            </w:rPr>
          </w:pPr>
          <w:hyperlink w:anchor="_Toc167307620" w:history="1">
            <w:r w:rsidRPr="002A5AC9">
              <w:rPr>
                <w:rStyle w:val="Hipervnculo"/>
                <w:noProof/>
              </w:rPr>
              <w:t>12.3. CELDA 3:</w:t>
            </w:r>
            <w:r>
              <w:rPr>
                <w:noProof/>
                <w:webHidden/>
              </w:rPr>
              <w:tab/>
            </w:r>
            <w:r>
              <w:rPr>
                <w:noProof/>
                <w:webHidden/>
              </w:rPr>
              <w:fldChar w:fldCharType="begin"/>
            </w:r>
            <w:r>
              <w:rPr>
                <w:noProof/>
                <w:webHidden/>
              </w:rPr>
              <w:instrText xml:space="preserve"> PAGEREF _Toc167307620 \h </w:instrText>
            </w:r>
            <w:r>
              <w:rPr>
                <w:noProof/>
                <w:webHidden/>
              </w:rPr>
            </w:r>
            <w:r>
              <w:rPr>
                <w:noProof/>
                <w:webHidden/>
              </w:rPr>
              <w:fldChar w:fldCharType="separate"/>
            </w:r>
            <w:r>
              <w:rPr>
                <w:noProof/>
                <w:webHidden/>
              </w:rPr>
              <w:t>50</w:t>
            </w:r>
            <w:r>
              <w:rPr>
                <w:noProof/>
                <w:webHidden/>
              </w:rPr>
              <w:fldChar w:fldCharType="end"/>
            </w:r>
          </w:hyperlink>
        </w:p>
        <w:p w14:paraId="605260C3" w14:textId="1548DBEC" w:rsidR="008E5835" w:rsidRDefault="008E5835">
          <w:pPr>
            <w:pStyle w:val="TDC2"/>
            <w:tabs>
              <w:tab w:val="right" w:leader="dot" w:pos="9350"/>
            </w:tabs>
            <w:rPr>
              <w:noProof/>
              <w:kern w:val="2"/>
              <w:lang w:eastAsia="es-ES"/>
              <w14:ligatures w14:val="standardContextual"/>
            </w:rPr>
          </w:pPr>
          <w:hyperlink w:anchor="_Toc167307621" w:history="1">
            <w:r w:rsidRPr="002A5AC9">
              <w:rPr>
                <w:rStyle w:val="Hipervnculo"/>
                <w:noProof/>
              </w:rPr>
              <w:t>12.4 CELDA 4:</w:t>
            </w:r>
            <w:r>
              <w:rPr>
                <w:noProof/>
                <w:webHidden/>
              </w:rPr>
              <w:tab/>
            </w:r>
            <w:r>
              <w:rPr>
                <w:noProof/>
                <w:webHidden/>
              </w:rPr>
              <w:fldChar w:fldCharType="begin"/>
            </w:r>
            <w:r>
              <w:rPr>
                <w:noProof/>
                <w:webHidden/>
              </w:rPr>
              <w:instrText xml:space="preserve"> PAGEREF _Toc167307621 \h </w:instrText>
            </w:r>
            <w:r>
              <w:rPr>
                <w:noProof/>
                <w:webHidden/>
              </w:rPr>
            </w:r>
            <w:r>
              <w:rPr>
                <w:noProof/>
                <w:webHidden/>
              </w:rPr>
              <w:fldChar w:fldCharType="separate"/>
            </w:r>
            <w:r>
              <w:rPr>
                <w:noProof/>
                <w:webHidden/>
              </w:rPr>
              <w:t>51</w:t>
            </w:r>
            <w:r>
              <w:rPr>
                <w:noProof/>
                <w:webHidden/>
              </w:rPr>
              <w:fldChar w:fldCharType="end"/>
            </w:r>
          </w:hyperlink>
        </w:p>
        <w:p w14:paraId="5356F6B9" w14:textId="04445A29" w:rsidR="008E5835" w:rsidRDefault="008E5835">
          <w:pPr>
            <w:pStyle w:val="TDC2"/>
            <w:tabs>
              <w:tab w:val="right" w:leader="dot" w:pos="9350"/>
            </w:tabs>
            <w:rPr>
              <w:noProof/>
              <w:kern w:val="2"/>
              <w:lang w:eastAsia="es-ES"/>
              <w14:ligatures w14:val="standardContextual"/>
            </w:rPr>
          </w:pPr>
          <w:hyperlink w:anchor="_Toc167307622" w:history="1">
            <w:r w:rsidRPr="002A5AC9">
              <w:rPr>
                <w:rStyle w:val="Hipervnculo"/>
                <w:noProof/>
              </w:rPr>
              <w:t>12.5. CELDA 5:</w:t>
            </w:r>
            <w:r>
              <w:rPr>
                <w:noProof/>
                <w:webHidden/>
              </w:rPr>
              <w:tab/>
            </w:r>
            <w:r>
              <w:rPr>
                <w:noProof/>
                <w:webHidden/>
              </w:rPr>
              <w:fldChar w:fldCharType="begin"/>
            </w:r>
            <w:r>
              <w:rPr>
                <w:noProof/>
                <w:webHidden/>
              </w:rPr>
              <w:instrText xml:space="preserve"> PAGEREF _Toc167307622 \h </w:instrText>
            </w:r>
            <w:r>
              <w:rPr>
                <w:noProof/>
                <w:webHidden/>
              </w:rPr>
            </w:r>
            <w:r>
              <w:rPr>
                <w:noProof/>
                <w:webHidden/>
              </w:rPr>
              <w:fldChar w:fldCharType="separate"/>
            </w:r>
            <w:r>
              <w:rPr>
                <w:noProof/>
                <w:webHidden/>
              </w:rPr>
              <w:t>51</w:t>
            </w:r>
            <w:r>
              <w:rPr>
                <w:noProof/>
                <w:webHidden/>
              </w:rPr>
              <w:fldChar w:fldCharType="end"/>
            </w:r>
          </w:hyperlink>
        </w:p>
        <w:p w14:paraId="4A4407E6" w14:textId="358A3461" w:rsidR="008E5835" w:rsidRDefault="008E5835">
          <w:pPr>
            <w:pStyle w:val="TDC2"/>
            <w:tabs>
              <w:tab w:val="right" w:leader="dot" w:pos="9350"/>
            </w:tabs>
            <w:rPr>
              <w:noProof/>
              <w:kern w:val="2"/>
              <w:lang w:eastAsia="es-ES"/>
              <w14:ligatures w14:val="standardContextual"/>
            </w:rPr>
          </w:pPr>
          <w:hyperlink w:anchor="_Toc167307623" w:history="1">
            <w:r w:rsidRPr="002A5AC9">
              <w:rPr>
                <w:rStyle w:val="Hipervnculo"/>
                <w:noProof/>
              </w:rPr>
              <w:t>12.6. CELDA 6:</w:t>
            </w:r>
            <w:r>
              <w:rPr>
                <w:noProof/>
                <w:webHidden/>
              </w:rPr>
              <w:tab/>
            </w:r>
            <w:r>
              <w:rPr>
                <w:noProof/>
                <w:webHidden/>
              </w:rPr>
              <w:fldChar w:fldCharType="begin"/>
            </w:r>
            <w:r>
              <w:rPr>
                <w:noProof/>
                <w:webHidden/>
              </w:rPr>
              <w:instrText xml:space="preserve"> PAGEREF _Toc167307623 \h </w:instrText>
            </w:r>
            <w:r>
              <w:rPr>
                <w:noProof/>
                <w:webHidden/>
              </w:rPr>
            </w:r>
            <w:r>
              <w:rPr>
                <w:noProof/>
                <w:webHidden/>
              </w:rPr>
              <w:fldChar w:fldCharType="separate"/>
            </w:r>
            <w:r>
              <w:rPr>
                <w:noProof/>
                <w:webHidden/>
              </w:rPr>
              <w:t>52</w:t>
            </w:r>
            <w:r>
              <w:rPr>
                <w:noProof/>
                <w:webHidden/>
              </w:rPr>
              <w:fldChar w:fldCharType="end"/>
            </w:r>
          </w:hyperlink>
        </w:p>
        <w:p w14:paraId="2EEFE397" w14:textId="61FD830C" w:rsidR="008E5835" w:rsidRDefault="008E5835">
          <w:pPr>
            <w:pStyle w:val="TDC2"/>
            <w:tabs>
              <w:tab w:val="right" w:leader="dot" w:pos="9350"/>
            </w:tabs>
            <w:rPr>
              <w:noProof/>
              <w:kern w:val="2"/>
              <w:lang w:eastAsia="es-ES"/>
              <w14:ligatures w14:val="standardContextual"/>
            </w:rPr>
          </w:pPr>
          <w:hyperlink w:anchor="_Toc167307624" w:history="1">
            <w:r w:rsidRPr="002A5AC9">
              <w:rPr>
                <w:rStyle w:val="Hipervnculo"/>
                <w:noProof/>
              </w:rPr>
              <w:t>12.7. FLEXIBILIDAD GLOBAL DE LA PLANTA</w:t>
            </w:r>
            <w:r>
              <w:rPr>
                <w:noProof/>
                <w:webHidden/>
              </w:rPr>
              <w:tab/>
            </w:r>
            <w:r>
              <w:rPr>
                <w:noProof/>
                <w:webHidden/>
              </w:rPr>
              <w:fldChar w:fldCharType="begin"/>
            </w:r>
            <w:r>
              <w:rPr>
                <w:noProof/>
                <w:webHidden/>
              </w:rPr>
              <w:instrText xml:space="preserve"> PAGEREF _Toc167307624 \h </w:instrText>
            </w:r>
            <w:r>
              <w:rPr>
                <w:noProof/>
                <w:webHidden/>
              </w:rPr>
            </w:r>
            <w:r>
              <w:rPr>
                <w:noProof/>
                <w:webHidden/>
              </w:rPr>
              <w:fldChar w:fldCharType="separate"/>
            </w:r>
            <w:r>
              <w:rPr>
                <w:noProof/>
                <w:webHidden/>
              </w:rPr>
              <w:t>52</w:t>
            </w:r>
            <w:r>
              <w:rPr>
                <w:noProof/>
                <w:webHidden/>
              </w:rPr>
              <w:fldChar w:fldCharType="end"/>
            </w:r>
          </w:hyperlink>
        </w:p>
        <w:p w14:paraId="43FAD3F3" w14:textId="77F503D6" w:rsidR="008E5835" w:rsidRDefault="008E5835">
          <w:pPr>
            <w:pStyle w:val="TDC1"/>
            <w:tabs>
              <w:tab w:val="right" w:leader="dot" w:pos="9350"/>
            </w:tabs>
            <w:rPr>
              <w:noProof/>
              <w:kern w:val="2"/>
              <w:lang w:eastAsia="es-ES"/>
              <w14:ligatures w14:val="standardContextual"/>
            </w:rPr>
          </w:pPr>
          <w:hyperlink w:anchor="_Toc167307625" w:history="1">
            <w:r w:rsidRPr="002A5AC9">
              <w:rPr>
                <w:rStyle w:val="Hipervnculo"/>
                <w:noProof/>
              </w:rPr>
              <w:t>13. SIMULACIONES EN FLEXIM</w:t>
            </w:r>
            <w:r>
              <w:rPr>
                <w:noProof/>
                <w:webHidden/>
              </w:rPr>
              <w:tab/>
            </w:r>
            <w:r>
              <w:rPr>
                <w:noProof/>
                <w:webHidden/>
              </w:rPr>
              <w:fldChar w:fldCharType="begin"/>
            </w:r>
            <w:r>
              <w:rPr>
                <w:noProof/>
                <w:webHidden/>
              </w:rPr>
              <w:instrText xml:space="preserve"> PAGEREF _Toc167307625 \h </w:instrText>
            </w:r>
            <w:r>
              <w:rPr>
                <w:noProof/>
                <w:webHidden/>
              </w:rPr>
            </w:r>
            <w:r>
              <w:rPr>
                <w:noProof/>
                <w:webHidden/>
              </w:rPr>
              <w:fldChar w:fldCharType="separate"/>
            </w:r>
            <w:r>
              <w:rPr>
                <w:noProof/>
                <w:webHidden/>
              </w:rPr>
              <w:t>53</w:t>
            </w:r>
            <w:r>
              <w:rPr>
                <w:noProof/>
                <w:webHidden/>
              </w:rPr>
              <w:fldChar w:fldCharType="end"/>
            </w:r>
          </w:hyperlink>
        </w:p>
        <w:p w14:paraId="08A1DEAF" w14:textId="78D812AA" w:rsidR="008E5835" w:rsidRDefault="008E5835">
          <w:pPr>
            <w:pStyle w:val="TDC2"/>
            <w:tabs>
              <w:tab w:val="right" w:leader="dot" w:pos="9350"/>
            </w:tabs>
            <w:rPr>
              <w:noProof/>
              <w:kern w:val="2"/>
              <w:lang w:eastAsia="es-ES"/>
              <w14:ligatures w14:val="standardContextual"/>
            </w:rPr>
          </w:pPr>
          <w:hyperlink w:anchor="_Toc167307626" w:history="1">
            <w:r w:rsidRPr="002A5AC9">
              <w:rPr>
                <w:rStyle w:val="Hipervnculo"/>
                <w:noProof/>
              </w:rPr>
              <w:t>13.1. ITERACIÓN 1</w:t>
            </w:r>
            <w:r>
              <w:rPr>
                <w:noProof/>
                <w:webHidden/>
              </w:rPr>
              <w:tab/>
            </w:r>
            <w:r>
              <w:rPr>
                <w:noProof/>
                <w:webHidden/>
              </w:rPr>
              <w:fldChar w:fldCharType="begin"/>
            </w:r>
            <w:r>
              <w:rPr>
                <w:noProof/>
                <w:webHidden/>
              </w:rPr>
              <w:instrText xml:space="preserve"> PAGEREF _Toc167307626 \h </w:instrText>
            </w:r>
            <w:r>
              <w:rPr>
                <w:noProof/>
                <w:webHidden/>
              </w:rPr>
            </w:r>
            <w:r>
              <w:rPr>
                <w:noProof/>
                <w:webHidden/>
              </w:rPr>
              <w:fldChar w:fldCharType="separate"/>
            </w:r>
            <w:r>
              <w:rPr>
                <w:noProof/>
                <w:webHidden/>
              </w:rPr>
              <w:t>54</w:t>
            </w:r>
            <w:r>
              <w:rPr>
                <w:noProof/>
                <w:webHidden/>
              </w:rPr>
              <w:fldChar w:fldCharType="end"/>
            </w:r>
          </w:hyperlink>
        </w:p>
        <w:p w14:paraId="44E8850A" w14:textId="002F076E" w:rsidR="008E5835" w:rsidRDefault="008E5835">
          <w:pPr>
            <w:pStyle w:val="TDC2"/>
            <w:tabs>
              <w:tab w:val="right" w:leader="dot" w:pos="9350"/>
            </w:tabs>
            <w:rPr>
              <w:noProof/>
              <w:kern w:val="2"/>
              <w:lang w:eastAsia="es-ES"/>
              <w14:ligatures w14:val="standardContextual"/>
            </w:rPr>
          </w:pPr>
          <w:hyperlink w:anchor="_Toc167307627" w:history="1">
            <w:r w:rsidRPr="002A5AC9">
              <w:rPr>
                <w:rStyle w:val="Hipervnculo"/>
                <w:noProof/>
              </w:rPr>
              <w:t>13.2. ITERACIÓN 2</w:t>
            </w:r>
            <w:r>
              <w:rPr>
                <w:noProof/>
                <w:webHidden/>
              </w:rPr>
              <w:tab/>
            </w:r>
            <w:r>
              <w:rPr>
                <w:noProof/>
                <w:webHidden/>
              </w:rPr>
              <w:fldChar w:fldCharType="begin"/>
            </w:r>
            <w:r>
              <w:rPr>
                <w:noProof/>
                <w:webHidden/>
              </w:rPr>
              <w:instrText xml:space="preserve"> PAGEREF _Toc167307627 \h </w:instrText>
            </w:r>
            <w:r>
              <w:rPr>
                <w:noProof/>
                <w:webHidden/>
              </w:rPr>
            </w:r>
            <w:r>
              <w:rPr>
                <w:noProof/>
                <w:webHidden/>
              </w:rPr>
              <w:fldChar w:fldCharType="separate"/>
            </w:r>
            <w:r>
              <w:rPr>
                <w:noProof/>
                <w:webHidden/>
              </w:rPr>
              <w:t>54</w:t>
            </w:r>
            <w:r>
              <w:rPr>
                <w:noProof/>
                <w:webHidden/>
              </w:rPr>
              <w:fldChar w:fldCharType="end"/>
            </w:r>
          </w:hyperlink>
        </w:p>
        <w:p w14:paraId="2744A395" w14:textId="5F8CCF13" w:rsidR="008E5835" w:rsidRDefault="008E5835">
          <w:pPr>
            <w:pStyle w:val="TDC2"/>
            <w:tabs>
              <w:tab w:val="right" w:leader="dot" w:pos="9350"/>
            </w:tabs>
            <w:rPr>
              <w:noProof/>
              <w:kern w:val="2"/>
              <w:lang w:eastAsia="es-ES"/>
              <w14:ligatures w14:val="standardContextual"/>
            </w:rPr>
          </w:pPr>
          <w:hyperlink w:anchor="_Toc167307628" w:history="1">
            <w:r w:rsidRPr="002A5AC9">
              <w:rPr>
                <w:rStyle w:val="Hipervnculo"/>
                <w:noProof/>
              </w:rPr>
              <w:t>13.3. ITERACIÓN 3</w:t>
            </w:r>
            <w:r>
              <w:rPr>
                <w:noProof/>
                <w:webHidden/>
              </w:rPr>
              <w:tab/>
            </w:r>
            <w:r>
              <w:rPr>
                <w:noProof/>
                <w:webHidden/>
              </w:rPr>
              <w:fldChar w:fldCharType="begin"/>
            </w:r>
            <w:r>
              <w:rPr>
                <w:noProof/>
                <w:webHidden/>
              </w:rPr>
              <w:instrText xml:space="preserve"> PAGEREF _Toc167307628 \h </w:instrText>
            </w:r>
            <w:r>
              <w:rPr>
                <w:noProof/>
                <w:webHidden/>
              </w:rPr>
            </w:r>
            <w:r>
              <w:rPr>
                <w:noProof/>
                <w:webHidden/>
              </w:rPr>
              <w:fldChar w:fldCharType="separate"/>
            </w:r>
            <w:r>
              <w:rPr>
                <w:noProof/>
                <w:webHidden/>
              </w:rPr>
              <w:t>56</w:t>
            </w:r>
            <w:r>
              <w:rPr>
                <w:noProof/>
                <w:webHidden/>
              </w:rPr>
              <w:fldChar w:fldCharType="end"/>
            </w:r>
          </w:hyperlink>
        </w:p>
        <w:p w14:paraId="0F444188" w14:textId="3339B2B3" w:rsidR="008E5835" w:rsidRDefault="008E5835">
          <w:pPr>
            <w:pStyle w:val="TDC2"/>
            <w:tabs>
              <w:tab w:val="right" w:leader="dot" w:pos="9350"/>
            </w:tabs>
            <w:rPr>
              <w:noProof/>
              <w:kern w:val="2"/>
              <w:lang w:eastAsia="es-ES"/>
              <w14:ligatures w14:val="standardContextual"/>
            </w:rPr>
          </w:pPr>
          <w:hyperlink w:anchor="_Toc167307629" w:history="1">
            <w:r w:rsidRPr="002A5AC9">
              <w:rPr>
                <w:rStyle w:val="Hipervnculo"/>
                <w:noProof/>
              </w:rPr>
              <w:t>12.4. ITERACIÓN 4</w:t>
            </w:r>
            <w:r>
              <w:rPr>
                <w:noProof/>
                <w:webHidden/>
              </w:rPr>
              <w:tab/>
            </w:r>
            <w:r>
              <w:rPr>
                <w:noProof/>
                <w:webHidden/>
              </w:rPr>
              <w:fldChar w:fldCharType="begin"/>
            </w:r>
            <w:r>
              <w:rPr>
                <w:noProof/>
                <w:webHidden/>
              </w:rPr>
              <w:instrText xml:space="preserve"> PAGEREF _Toc167307629 \h </w:instrText>
            </w:r>
            <w:r>
              <w:rPr>
                <w:noProof/>
                <w:webHidden/>
              </w:rPr>
            </w:r>
            <w:r>
              <w:rPr>
                <w:noProof/>
                <w:webHidden/>
              </w:rPr>
              <w:fldChar w:fldCharType="separate"/>
            </w:r>
            <w:r>
              <w:rPr>
                <w:noProof/>
                <w:webHidden/>
              </w:rPr>
              <w:t>57</w:t>
            </w:r>
            <w:r>
              <w:rPr>
                <w:noProof/>
                <w:webHidden/>
              </w:rPr>
              <w:fldChar w:fldCharType="end"/>
            </w:r>
          </w:hyperlink>
        </w:p>
        <w:p w14:paraId="4892ACF0" w14:textId="7A777896" w:rsidR="008E5835" w:rsidRDefault="008E5835">
          <w:pPr>
            <w:pStyle w:val="TDC2"/>
            <w:tabs>
              <w:tab w:val="right" w:leader="dot" w:pos="9350"/>
            </w:tabs>
            <w:rPr>
              <w:noProof/>
              <w:kern w:val="2"/>
              <w:lang w:eastAsia="es-ES"/>
              <w14:ligatures w14:val="standardContextual"/>
            </w:rPr>
          </w:pPr>
          <w:hyperlink w:anchor="_Toc167307630" w:history="1">
            <w:r w:rsidRPr="002A5AC9">
              <w:rPr>
                <w:rStyle w:val="Hipervnculo"/>
                <w:noProof/>
              </w:rPr>
              <w:t>12.5. ITERACIÓN 5</w:t>
            </w:r>
            <w:r>
              <w:rPr>
                <w:noProof/>
                <w:webHidden/>
              </w:rPr>
              <w:tab/>
            </w:r>
            <w:r>
              <w:rPr>
                <w:noProof/>
                <w:webHidden/>
              </w:rPr>
              <w:fldChar w:fldCharType="begin"/>
            </w:r>
            <w:r>
              <w:rPr>
                <w:noProof/>
                <w:webHidden/>
              </w:rPr>
              <w:instrText xml:space="preserve"> PAGEREF _Toc167307630 \h </w:instrText>
            </w:r>
            <w:r>
              <w:rPr>
                <w:noProof/>
                <w:webHidden/>
              </w:rPr>
            </w:r>
            <w:r>
              <w:rPr>
                <w:noProof/>
                <w:webHidden/>
              </w:rPr>
              <w:fldChar w:fldCharType="separate"/>
            </w:r>
            <w:r>
              <w:rPr>
                <w:noProof/>
                <w:webHidden/>
              </w:rPr>
              <w:t>59</w:t>
            </w:r>
            <w:r>
              <w:rPr>
                <w:noProof/>
                <w:webHidden/>
              </w:rPr>
              <w:fldChar w:fldCharType="end"/>
            </w:r>
          </w:hyperlink>
        </w:p>
        <w:p w14:paraId="3E01454F" w14:textId="1BDD073F" w:rsidR="008E5835" w:rsidRDefault="008E5835">
          <w:pPr>
            <w:pStyle w:val="TDC2"/>
            <w:tabs>
              <w:tab w:val="right" w:leader="dot" w:pos="9350"/>
            </w:tabs>
            <w:rPr>
              <w:noProof/>
              <w:kern w:val="2"/>
              <w:lang w:eastAsia="es-ES"/>
              <w14:ligatures w14:val="standardContextual"/>
            </w:rPr>
          </w:pPr>
          <w:hyperlink w:anchor="_Toc167307631" w:history="1">
            <w:r w:rsidRPr="002A5AC9">
              <w:rPr>
                <w:rStyle w:val="Hipervnculo"/>
                <w:noProof/>
              </w:rPr>
              <w:t>12.6. ITERACIÓN 6</w:t>
            </w:r>
            <w:r>
              <w:rPr>
                <w:noProof/>
                <w:webHidden/>
              </w:rPr>
              <w:tab/>
            </w:r>
            <w:r>
              <w:rPr>
                <w:noProof/>
                <w:webHidden/>
              </w:rPr>
              <w:fldChar w:fldCharType="begin"/>
            </w:r>
            <w:r>
              <w:rPr>
                <w:noProof/>
                <w:webHidden/>
              </w:rPr>
              <w:instrText xml:space="preserve"> PAGEREF _Toc167307631 \h </w:instrText>
            </w:r>
            <w:r>
              <w:rPr>
                <w:noProof/>
                <w:webHidden/>
              </w:rPr>
            </w:r>
            <w:r>
              <w:rPr>
                <w:noProof/>
                <w:webHidden/>
              </w:rPr>
              <w:fldChar w:fldCharType="separate"/>
            </w:r>
            <w:r>
              <w:rPr>
                <w:noProof/>
                <w:webHidden/>
              </w:rPr>
              <w:t>61</w:t>
            </w:r>
            <w:r>
              <w:rPr>
                <w:noProof/>
                <w:webHidden/>
              </w:rPr>
              <w:fldChar w:fldCharType="end"/>
            </w:r>
          </w:hyperlink>
        </w:p>
        <w:p w14:paraId="51CCC489" w14:textId="0701C89F" w:rsidR="008E5835" w:rsidRDefault="008E5835">
          <w:pPr>
            <w:pStyle w:val="TDC2"/>
            <w:tabs>
              <w:tab w:val="right" w:leader="dot" w:pos="9350"/>
            </w:tabs>
            <w:rPr>
              <w:noProof/>
              <w:kern w:val="2"/>
              <w:lang w:eastAsia="es-ES"/>
              <w14:ligatures w14:val="standardContextual"/>
            </w:rPr>
          </w:pPr>
          <w:hyperlink w:anchor="_Toc167307632" w:history="1">
            <w:r w:rsidRPr="002A5AC9">
              <w:rPr>
                <w:rStyle w:val="Hipervnculo"/>
                <w:noProof/>
              </w:rPr>
              <w:t>12.7. ITERACIÓN 7</w:t>
            </w:r>
            <w:r>
              <w:rPr>
                <w:noProof/>
                <w:webHidden/>
              </w:rPr>
              <w:tab/>
            </w:r>
            <w:r>
              <w:rPr>
                <w:noProof/>
                <w:webHidden/>
              </w:rPr>
              <w:fldChar w:fldCharType="begin"/>
            </w:r>
            <w:r>
              <w:rPr>
                <w:noProof/>
                <w:webHidden/>
              </w:rPr>
              <w:instrText xml:space="preserve"> PAGEREF _Toc167307632 \h </w:instrText>
            </w:r>
            <w:r>
              <w:rPr>
                <w:noProof/>
                <w:webHidden/>
              </w:rPr>
            </w:r>
            <w:r>
              <w:rPr>
                <w:noProof/>
                <w:webHidden/>
              </w:rPr>
              <w:fldChar w:fldCharType="separate"/>
            </w:r>
            <w:r>
              <w:rPr>
                <w:noProof/>
                <w:webHidden/>
              </w:rPr>
              <w:t>62</w:t>
            </w:r>
            <w:r>
              <w:rPr>
                <w:noProof/>
                <w:webHidden/>
              </w:rPr>
              <w:fldChar w:fldCharType="end"/>
            </w:r>
          </w:hyperlink>
        </w:p>
        <w:p w14:paraId="379C97A2" w14:textId="69FD8527" w:rsidR="008E5835" w:rsidRDefault="008E5835">
          <w:pPr>
            <w:pStyle w:val="TDC1"/>
            <w:tabs>
              <w:tab w:val="right" w:leader="dot" w:pos="9350"/>
            </w:tabs>
            <w:rPr>
              <w:noProof/>
              <w:kern w:val="2"/>
              <w:lang w:eastAsia="es-ES"/>
              <w14:ligatures w14:val="standardContextual"/>
            </w:rPr>
          </w:pPr>
          <w:hyperlink w:anchor="_Toc167307633" w:history="1">
            <w:r w:rsidRPr="002A5AC9">
              <w:rPr>
                <w:rStyle w:val="Hipervnculo"/>
                <w:noProof/>
              </w:rPr>
              <w:t>13. RESULTADOS</w:t>
            </w:r>
            <w:r>
              <w:rPr>
                <w:noProof/>
                <w:webHidden/>
              </w:rPr>
              <w:tab/>
            </w:r>
            <w:r>
              <w:rPr>
                <w:noProof/>
                <w:webHidden/>
              </w:rPr>
              <w:fldChar w:fldCharType="begin"/>
            </w:r>
            <w:r>
              <w:rPr>
                <w:noProof/>
                <w:webHidden/>
              </w:rPr>
              <w:instrText xml:space="preserve"> PAGEREF _Toc167307633 \h </w:instrText>
            </w:r>
            <w:r>
              <w:rPr>
                <w:noProof/>
                <w:webHidden/>
              </w:rPr>
            </w:r>
            <w:r>
              <w:rPr>
                <w:noProof/>
                <w:webHidden/>
              </w:rPr>
              <w:fldChar w:fldCharType="separate"/>
            </w:r>
            <w:r>
              <w:rPr>
                <w:noProof/>
                <w:webHidden/>
              </w:rPr>
              <w:t>64</w:t>
            </w:r>
            <w:r>
              <w:rPr>
                <w:noProof/>
                <w:webHidden/>
              </w:rPr>
              <w:fldChar w:fldCharType="end"/>
            </w:r>
          </w:hyperlink>
        </w:p>
        <w:p w14:paraId="0D71EFDB" w14:textId="58763362" w:rsidR="008E5835" w:rsidRDefault="008E5835">
          <w:pPr>
            <w:pStyle w:val="TDC1"/>
            <w:tabs>
              <w:tab w:val="right" w:leader="dot" w:pos="9350"/>
            </w:tabs>
            <w:rPr>
              <w:noProof/>
              <w:kern w:val="2"/>
              <w:lang w:eastAsia="es-ES"/>
              <w14:ligatures w14:val="standardContextual"/>
            </w:rPr>
          </w:pPr>
          <w:hyperlink w:anchor="_Toc167307634" w:history="1">
            <w:r w:rsidRPr="002A5AC9">
              <w:rPr>
                <w:rStyle w:val="Hipervnculo"/>
                <w:noProof/>
              </w:rPr>
              <w:t>14. CONCLUSIO</w:t>
            </w:r>
            <w:r w:rsidRPr="002A5AC9">
              <w:rPr>
                <w:rStyle w:val="Hipervnculo"/>
                <w:noProof/>
              </w:rPr>
              <w:t>N</w:t>
            </w:r>
            <w:r>
              <w:rPr>
                <w:noProof/>
                <w:webHidden/>
              </w:rPr>
              <w:tab/>
            </w:r>
            <w:r>
              <w:rPr>
                <w:noProof/>
                <w:webHidden/>
              </w:rPr>
              <w:fldChar w:fldCharType="begin"/>
            </w:r>
            <w:r>
              <w:rPr>
                <w:noProof/>
                <w:webHidden/>
              </w:rPr>
              <w:instrText xml:space="preserve"> PAGEREF _Toc167307634 \h </w:instrText>
            </w:r>
            <w:r>
              <w:rPr>
                <w:noProof/>
                <w:webHidden/>
              </w:rPr>
            </w:r>
            <w:r>
              <w:rPr>
                <w:noProof/>
                <w:webHidden/>
              </w:rPr>
              <w:fldChar w:fldCharType="separate"/>
            </w:r>
            <w:r>
              <w:rPr>
                <w:noProof/>
                <w:webHidden/>
              </w:rPr>
              <w:t>67</w:t>
            </w:r>
            <w:r>
              <w:rPr>
                <w:noProof/>
                <w:webHidden/>
              </w:rPr>
              <w:fldChar w:fldCharType="end"/>
            </w:r>
          </w:hyperlink>
        </w:p>
        <w:p w14:paraId="670B5B67" w14:textId="54253FF7" w:rsidR="008E5835" w:rsidRDefault="008E5835">
          <w:pPr>
            <w:pStyle w:val="TDC1"/>
            <w:tabs>
              <w:tab w:val="right" w:leader="dot" w:pos="9350"/>
            </w:tabs>
            <w:rPr>
              <w:noProof/>
              <w:kern w:val="2"/>
              <w:lang w:eastAsia="es-ES"/>
              <w14:ligatures w14:val="standardContextual"/>
            </w:rPr>
          </w:pPr>
          <w:hyperlink w:anchor="_Toc167307635" w:history="1">
            <w:r w:rsidRPr="002A5AC9">
              <w:rPr>
                <w:rStyle w:val="Hipervnculo"/>
                <w:noProof/>
              </w:rPr>
              <w:t>15. BIBLIOGRAFIA</w:t>
            </w:r>
            <w:r>
              <w:rPr>
                <w:noProof/>
                <w:webHidden/>
              </w:rPr>
              <w:tab/>
            </w:r>
            <w:r>
              <w:rPr>
                <w:noProof/>
                <w:webHidden/>
              </w:rPr>
              <w:fldChar w:fldCharType="begin"/>
            </w:r>
            <w:r>
              <w:rPr>
                <w:noProof/>
                <w:webHidden/>
              </w:rPr>
              <w:instrText xml:space="preserve"> PAGEREF _Toc167307635 \h </w:instrText>
            </w:r>
            <w:r>
              <w:rPr>
                <w:noProof/>
                <w:webHidden/>
              </w:rPr>
            </w:r>
            <w:r>
              <w:rPr>
                <w:noProof/>
                <w:webHidden/>
              </w:rPr>
              <w:fldChar w:fldCharType="separate"/>
            </w:r>
            <w:r>
              <w:rPr>
                <w:noProof/>
                <w:webHidden/>
              </w:rPr>
              <w:t>67</w:t>
            </w:r>
            <w:r>
              <w:rPr>
                <w:noProof/>
                <w:webHidden/>
              </w:rPr>
              <w:fldChar w:fldCharType="end"/>
            </w:r>
          </w:hyperlink>
        </w:p>
        <w:p w14:paraId="39BE7D1F" w14:textId="77A0F23F" w:rsidR="008E5835" w:rsidRDefault="008E5835">
          <w:pPr>
            <w:pStyle w:val="TDC1"/>
            <w:tabs>
              <w:tab w:val="right" w:leader="dot" w:pos="9350"/>
            </w:tabs>
            <w:rPr>
              <w:noProof/>
              <w:kern w:val="2"/>
              <w:lang w:eastAsia="es-ES"/>
              <w14:ligatures w14:val="standardContextual"/>
            </w:rPr>
          </w:pPr>
          <w:hyperlink w:anchor="_Toc167307636" w:history="1">
            <w:r w:rsidRPr="002A5AC9">
              <w:rPr>
                <w:rStyle w:val="Hipervnculo"/>
                <w:noProof/>
              </w:rPr>
              <w:t>16. APÉNDICE</w:t>
            </w:r>
            <w:r>
              <w:rPr>
                <w:noProof/>
                <w:webHidden/>
              </w:rPr>
              <w:tab/>
            </w:r>
            <w:r>
              <w:rPr>
                <w:noProof/>
                <w:webHidden/>
              </w:rPr>
              <w:fldChar w:fldCharType="begin"/>
            </w:r>
            <w:r>
              <w:rPr>
                <w:noProof/>
                <w:webHidden/>
              </w:rPr>
              <w:instrText xml:space="preserve"> PAGEREF _Toc167307636 \h </w:instrText>
            </w:r>
            <w:r>
              <w:rPr>
                <w:noProof/>
                <w:webHidden/>
              </w:rPr>
            </w:r>
            <w:r>
              <w:rPr>
                <w:noProof/>
                <w:webHidden/>
              </w:rPr>
              <w:fldChar w:fldCharType="separate"/>
            </w:r>
            <w:r>
              <w:rPr>
                <w:noProof/>
                <w:webHidden/>
              </w:rPr>
              <w:t>68</w:t>
            </w:r>
            <w:r>
              <w:rPr>
                <w:noProof/>
                <w:webHidden/>
              </w:rPr>
              <w:fldChar w:fldCharType="end"/>
            </w:r>
          </w:hyperlink>
        </w:p>
        <w:p w14:paraId="5BD2EE05" w14:textId="152AB159" w:rsidR="008E5835" w:rsidRDefault="008E5835">
          <w:pPr>
            <w:pStyle w:val="TDC2"/>
            <w:tabs>
              <w:tab w:val="right" w:leader="dot" w:pos="9350"/>
            </w:tabs>
            <w:rPr>
              <w:noProof/>
              <w:kern w:val="2"/>
              <w:lang w:eastAsia="es-ES"/>
              <w14:ligatures w14:val="standardContextual"/>
            </w:rPr>
          </w:pPr>
          <w:hyperlink w:anchor="_Toc167307637" w:history="1">
            <w:r w:rsidRPr="002A5AC9">
              <w:rPr>
                <w:rStyle w:val="Hipervnculo"/>
                <w:noProof/>
              </w:rPr>
              <w:t>16.1. EVOLUCIÓN DEL PROYECTO</w:t>
            </w:r>
            <w:r>
              <w:rPr>
                <w:noProof/>
                <w:webHidden/>
              </w:rPr>
              <w:tab/>
            </w:r>
            <w:r>
              <w:rPr>
                <w:noProof/>
                <w:webHidden/>
              </w:rPr>
              <w:fldChar w:fldCharType="begin"/>
            </w:r>
            <w:r>
              <w:rPr>
                <w:noProof/>
                <w:webHidden/>
              </w:rPr>
              <w:instrText xml:space="preserve"> PAGEREF _Toc167307637 \h </w:instrText>
            </w:r>
            <w:r>
              <w:rPr>
                <w:noProof/>
                <w:webHidden/>
              </w:rPr>
            </w:r>
            <w:r>
              <w:rPr>
                <w:noProof/>
                <w:webHidden/>
              </w:rPr>
              <w:fldChar w:fldCharType="separate"/>
            </w:r>
            <w:r>
              <w:rPr>
                <w:noProof/>
                <w:webHidden/>
              </w:rPr>
              <w:t>68</w:t>
            </w:r>
            <w:r>
              <w:rPr>
                <w:noProof/>
                <w:webHidden/>
              </w:rPr>
              <w:fldChar w:fldCharType="end"/>
            </w:r>
          </w:hyperlink>
        </w:p>
        <w:p w14:paraId="460214E6" w14:textId="0692ED8F" w:rsidR="008E5835" w:rsidRDefault="008E5835">
          <w:pPr>
            <w:pStyle w:val="TDC2"/>
            <w:tabs>
              <w:tab w:val="right" w:leader="dot" w:pos="9350"/>
            </w:tabs>
            <w:rPr>
              <w:noProof/>
              <w:kern w:val="2"/>
              <w:lang w:eastAsia="es-ES"/>
              <w14:ligatures w14:val="standardContextual"/>
            </w:rPr>
          </w:pPr>
          <w:hyperlink w:anchor="_Toc167307638" w:history="1">
            <w:r w:rsidRPr="002A5AC9">
              <w:rPr>
                <w:rStyle w:val="Hipervnculo"/>
                <w:noProof/>
              </w:rPr>
              <w:t>16.2. PROGRAMAS UTILIZADOS</w:t>
            </w:r>
            <w:r>
              <w:rPr>
                <w:noProof/>
                <w:webHidden/>
              </w:rPr>
              <w:tab/>
            </w:r>
            <w:r>
              <w:rPr>
                <w:noProof/>
                <w:webHidden/>
              </w:rPr>
              <w:fldChar w:fldCharType="begin"/>
            </w:r>
            <w:r>
              <w:rPr>
                <w:noProof/>
                <w:webHidden/>
              </w:rPr>
              <w:instrText xml:space="preserve"> PAGEREF _Toc167307638 \h </w:instrText>
            </w:r>
            <w:r>
              <w:rPr>
                <w:noProof/>
                <w:webHidden/>
              </w:rPr>
            </w:r>
            <w:r>
              <w:rPr>
                <w:noProof/>
                <w:webHidden/>
              </w:rPr>
              <w:fldChar w:fldCharType="separate"/>
            </w:r>
            <w:r>
              <w:rPr>
                <w:noProof/>
                <w:webHidden/>
              </w:rPr>
              <w:t>68</w:t>
            </w:r>
            <w:r>
              <w:rPr>
                <w:noProof/>
                <w:webHidden/>
              </w:rPr>
              <w:fldChar w:fldCharType="end"/>
            </w:r>
          </w:hyperlink>
        </w:p>
        <w:p w14:paraId="58E8A8A6" w14:textId="7EA6E348" w:rsidR="008E5835" w:rsidRDefault="008E5835">
          <w:pPr>
            <w:pStyle w:val="TDC3"/>
            <w:tabs>
              <w:tab w:val="right" w:leader="dot" w:pos="9350"/>
            </w:tabs>
            <w:rPr>
              <w:noProof/>
              <w:kern w:val="2"/>
              <w:lang w:eastAsia="es-ES"/>
              <w14:ligatures w14:val="standardContextual"/>
            </w:rPr>
          </w:pPr>
          <w:hyperlink w:anchor="_Toc167307639" w:history="1">
            <w:r w:rsidRPr="002A5AC9">
              <w:rPr>
                <w:rStyle w:val="Hipervnculo"/>
                <w:noProof/>
              </w:rPr>
              <w:t>16.2.1. FLEXSIM</w:t>
            </w:r>
            <w:r>
              <w:rPr>
                <w:noProof/>
                <w:webHidden/>
              </w:rPr>
              <w:tab/>
            </w:r>
            <w:r>
              <w:rPr>
                <w:noProof/>
                <w:webHidden/>
              </w:rPr>
              <w:fldChar w:fldCharType="begin"/>
            </w:r>
            <w:r>
              <w:rPr>
                <w:noProof/>
                <w:webHidden/>
              </w:rPr>
              <w:instrText xml:space="preserve"> PAGEREF _Toc167307639 \h </w:instrText>
            </w:r>
            <w:r>
              <w:rPr>
                <w:noProof/>
                <w:webHidden/>
              </w:rPr>
            </w:r>
            <w:r>
              <w:rPr>
                <w:noProof/>
                <w:webHidden/>
              </w:rPr>
              <w:fldChar w:fldCharType="separate"/>
            </w:r>
            <w:r>
              <w:rPr>
                <w:noProof/>
                <w:webHidden/>
              </w:rPr>
              <w:t>68</w:t>
            </w:r>
            <w:r>
              <w:rPr>
                <w:noProof/>
                <w:webHidden/>
              </w:rPr>
              <w:fldChar w:fldCharType="end"/>
            </w:r>
          </w:hyperlink>
        </w:p>
        <w:p w14:paraId="709AD420" w14:textId="7CC7CA45" w:rsidR="008E5835" w:rsidRDefault="008E5835">
          <w:pPr>
            <w:pStyle w:val="TDC3"/>
            <w:tabs>
              <w:tab w:val="right" w:leader="dot" w:pos="9350"/>
            </w:tabs>
            <w:rPr>
              <w:noProof/>
              <w:kern w:val="2"/>
              <w:lang w:eastAsia="es-ES"/>
              <w14:ligatures w14:val="standardContextual"/>
            </w:rPr>
          </w:pPr>
          <w:hyperlink w:anchor="_Toc167307640" w:history="1">
            <w:r w:rsidRPr="002A5AC9">
              <w:rPr>
                <w:rStyle w:val="Hipervnculo"/>
                <w:noProof/>
              </w:rPr>
              <w:t>16.2.2 AU</w:t>
            </w:r>
            <w:r w:rsidRPr="002A5AC9">
              <w:rPr>
                <w:rStyle w:val="Hipervnculo"/>
                <w:noProof/>
              </w:rPr>
              <w:t>T</w:t>
            </w:r>
            <w:r w:rsidRPr="002A5AC9">
              <w:rPr>
                <w:rStyle w:val="Hipervnculo"/>
                <w:noProof/>
              </w:rPr>
              <w:t>OCAD</w:t>
            </w:r>
            <w:r>
              <w:rPr>
                <w:noProof/>
                <w:webHidden/>
              </w:rPr>
              <w:tab/>
            </w:r>
            <w:r>
              <w:rPr>
                <w:noProof/>
                <w:webHidden/>
              </w:rPr>
              <w:fldChar w:fldCharType="begin"/>
            </w:r>
            <w:r>
              <w:rPr>
                <w:noProof/>
                <w:webHidden/>
              </w:rPr>
              <w:instrText xml:space="preserve"> PAGEREF _Toc167307640 \h </w:instrText>
            </w:r>
            <w:r>
              <w:rPr>
                <w:noProof/>
                <w:webHidden/>
              </w:rPr>
            </w:r>
            <w:r>
              <w:rPr>
                <w:noProof/>
                <w:webHidden/>
              </w:rPr>
              <w:fldChar w:fldCharType="separate"/>
            </w:r>
            <w:r>
              <w:rPr>
                <w:noProof/>
                <w:webHidden/>
              </w:rPr>
              <w:t>69</w:t>
            </w:r>
            <w:r>
              <w:rPr>
                <w:noProof/>
                <w:webHidden/>
              </w:rPr>
              <w:fldChar w:fldCharType="end"/>
            </w:r>
          </w:hyperlink>
        </w:p>
        <w:p w14:paraId="19EB262B" w14:textId="7EC8B812" w:rsidR="0064029F" w:rsidRDefault="0064029F">
          <w:r>
            <w:rPr>
              <w:b/>
              <w:bCs/>
            </w:rPr>
            <w:fldChar w:fldCharType="end"/>
          </w:r>
        </w:p>
      </w:sdtContent>
    </w:sdt>
    <w:p w14:paraId="11FB7854" w14:textId="77777777" w:rsidR="006A2118" w:rsidRDefault="006A2118" w:rsidP="73F5C866">
      <w:pPr>
        <w:rPr>
          <w:rFonts w:ascii="Cambria" w:eastAsia="Cambria" w:hAnsi="Cambria" w:cs="Cambria"/>
        </w:rPr>
      </w:pPr>
    </w:p>
    <w:p w14:paraId="0532BD11" w14:textId="77777777" w:rsidR="006A2118" w:rsidRDefault="006A2118" w:rsidP="73F5C866">
      <w:pPr>
        <w:rPr>
          <w:rFonts w:ascii="Cambria" w:eastAsia="Cambria" w:hAnsi="Cambria" w:cs="Cambria"/>
        </w:rPr>
      </w:pPr>
    </w:p>
    <w:p w14:paraId="3F832AB0" w14:textId="77777777" w:rsidR="006A2118" w:rsidRDefault="006A2118" w:rsidP="73F5C866">
      <w:pPr>
        <w:rPr>
          <w:rFonts w:ascii="Cambria" w:eastAsia="Cambria" w:hAnsi="Cambria" w:cs="Cambria"/>
        </w:rPr>
      </w:pPr>
    </w:p>
    <w:p w14:paraId="52772EA4" w14:textId="77777777" w:rsidR="006A2118" w:rsidRDefault="006A2118" w:rsidP="73F5C866">
      <w:pPr>
        <w:rPr>
          <w:rFonts w:ascii="Cambria" w:eastAsia="Cambria" w:hAnsi="Cambria" w:cs="Cambria"/>
        </w:rPr>
      </w:pPr>
    </w:p>
    <w:p w14:paraId="144A1319" w14:textId="77777777" w:rsidR="006A2118" w:rsidRDefault="006A2118" w:rsidP="73F5C866">
      <w:pPr>
        <w:rPr>
          <w:rFonts w:ascii="Cambria" w:eastAsia="Cambria" w:hAnsi="Cambria" w:cs="Cambria"/>
        </w:rPr>
      </w:pPr>
    </w:p>
    <w:p w14:paraId="2DCFC242" w14:textId="77777777" w:rsidR="006A2118" w:rsidRDefault="006A2118" w:rsidP="73F5C866">
      <w:pPr>
        <w:rPr>
          <w:rFonts w:ascii="Cambria" w:eastAsia="Cambria" w:hAnsi="Cambria" w:cs="Cambria"/>
        </w:rPr>
      </w:pPr>
    </w:p>
    <w:p w14:paraId="694F302F" w14:textId="77777777" w:rsidR="006A2118" w:rsidRDefault="006A2118" w:rsidP="73F5C866">
      <w:pPr>
        <w:rPr>
          <w:rFonts w:ascii="Cambria" w:eastAsia="Cambria" w:hAnsi="Cambria" w:cs="Cambria"/>
        </w:rPr>
      </w:pPr>
    </w:p>
    <w:p w14:paraId="523494F3" w14:textId="77777777" w:rsidR="00F72F84" w:rsidRDefault="00F72F84" w:rsidP="2FFED24F">
      <w:pPr>
        <w:rPr>
          <w:rFonts w:ascii="Cambria" w:eastAsia="Times New Roman" w:hAnsi="Cambria" w:cs="Times New Roman"/>
          <w:color w:val="000000" w:themeColor="text1"/>
        </w:rPr>
      </w:pPr>
    </w:p>
    <w:p w14:paraId="4F371E8C" w14:textId="395CE1C0" w:rsidR="2FFED24F" w:rsidRDefault="2FFED24F" w:rsidP="2FFED24F">
      <w:pPr>
        <w:rPr>
          <w:rFonts w:ascii="Cambria" w:eastAsia="Times New Roman" w:hAnsi="Cambria" w:cs="Times New Roman"/>
          <w:color w:val="000000" w:themeColor="text1"/>
        </w:rPr>
      </w:pPr>
    </w:p>
    <w:p w14:paraId="6A263350" w14:textId="01150551" w:rsidR="58E307B4" w:rsidRPr="005063E1" w:rsidRDefault="005063E1" w:rsidP="005063E1">
      <w:pPr>
        <w:pStyle w:val="Ttulo1"/>
      </w:pPr>
      <w:bookmarkStart w:id="1" w:name="_Toc167307566"/>
      <w:bookmarkStart w:id="2" w:name="INTRODUCCION"/>
      <w:r>
        <w:t>1.</w:t>
      </w:r>
      <w:r w:rsidR="55AC774E" w:rsidRPr="005063E1">
        <w:t>INTRODUCCION</w:t>
      </w:r>
      <w:bookmarkEnd w:id="1"/>
    </w:p>
    <w:p w14:paraId="20CA1FA8" w14:textId="2C854C4D" w:rsidR="58E307B4" w:rsidRPr="005063E1" w:rsidRDefault="007D0A34" w:rsidP="007D0A34">
      <w:pPr>
        <w:pStyle w:val="Ttulo2"/>
      </w:pPr>
      <w:bookmarkStart w:id="3" w:name="_Toc167307567"/>
      <w:bookmarkStart w:id="4" w:name="OBJETIVOS"/>
      <w:bookmarkEnd w:id="2"/>
      <w:r>
        <w:t xml:space="preserve">1.1. </w:t>
      </w:r>
      <w:r w:rsidR="55AC774E" w:rsidRPr="005063E1">
        <w:t>OBJETIVOS</w:t>
      </w:r>
      <w:bookmarkEnd w:id="3"/>
    </w:p>
    <w:bookmarkEnd w:id="4"/>
    <w:p w14:paraId="42E6DA39" w14:textId="10953183" w:rsidR="00820B7D" w:rsidRDefault="55AC774E" w:rsidP="55AC774E">
      <w:pPr>
        <w:jc w:val="both"/>
        <w:rPr>
          <w:rFonts w:ascii="Cambria" w:eastAsia="Lora" w:hAnsi="Cambria" w:cs="Lora"/>
        </w:rPr>
      </w:pPr>
      <w:r w:rsidRPr="55AC774E">
        <w:rPr>
          <w:rFonts w:ascii="Cambria" w:eastAsia="Lora" w:hAnsi="Cambria" w:cs="Lora"/>
        </w:rPr>
        <w:t xml:space="preserve">El objetivo final de este proyecto es poner en marcha una planta automatizada dedicada a fabricar herramientas de jardinería, que son estas, pala, azada, rastrillo, y horca. En el proyecto se describen con detalle las distintas etapas de proceso, contando con procesos de producción y empaquetamiento, controles de calidad, materias primas, medios de transporte y lay-out de la planta junto con las celdas con sus respectivos objetivos, maquinas, sensores y actuadores. </w:t>
      </w:r>
    </w:p>
    <w:p w14:paraId="5BBA382B" w14:textId="21862C49" w:rsidR="00900770" w:rsidRDefault="00900770" w:rsidP="55AC774E">
      <w:pPr>
        <w:jc w:val="both"/>
        <w:rPr>
          <w:rFonts w:ascii="Cambria" w:eastAsia="Lora" w:hAnsi="Cambria" w:cs="Lora"/>
        </w:rPr>
      </w:pPr>
      <w:r>
        <w:rPr>
          <w:rFonts w:ascii="Cambria" w:eastAsia="Lora" w:hAnsi="Cambria" w:cs="Lora"/>
        </w:rPr>
        <w:t xml:space="preserve">En este documento se </w:t>
      </w:r>
      <w:r w:rsidR="00AB4BD4">
        <w:rPr>
          <w:rFonts w:ascii="Cambria" w:eastAsia="Lora" w:hAnsi="Cambria" w:cs="Lora"/>
        </w:rPr>
        <w:t xml:space="preserve">describirá el diseño de la planta </w:t>
      </w:r>
      <w:r w:rsidR="00B41A68">
        <w:rPr>
          <w:rFonts w:ascii="Cambria" w:eastAsia="Lora" w:hAnsi="Cambria" w:cs="Lora"/>
        </w:rPr>
        <w:t>con todos sus procesos y elementos necesarios para la obtención de las herramientas de jardiner</w:t>
      </w:r>
      <w:r w:rsidR="00DA2C09">
        <w:rPr>
          <w:rFonts w:ascii="Cambria" w:eastAsia="Lora" w:hAnsi="Cambria" w:cs="Lora"/>
        </w:rPr>
        <w:t>ía</w:t>
      </w:r>
    </w:p>
    <w:p w14:paraId="7636A353" w14:textId="64CC7975" w:rsidR="00126D8D" w:rsidRDefault="00126D8D" w:rsidP="005063E1">
      <w:pPr>
        <w:pStyle w:val="Ttulo1"/>
      </w:pPr>
    </w:p>
    <w:p w14:paraId="5A4D30B3" w14:textId="2F8873AB" w:rsidR="58E307B4" w:rsidRDefault="55AC774E" w:rsidP="005063E1">
      <w:pPr>
        <w:pStyle w:val="Ttulo1"/>
      </w:pPr>
      <w:bookmarkStart w:id="5" w:name="_Toc167307568"/>
      <w:bookmarkStart w:id="6" w:name="AUTOMATIZACIONDELAPLANTA"/>
      <w:r w:rsidRPr="55AC774E">
        <w:t>2. AUTOMATIZACIÓN DE LA PLANTA</w:t>
      </w:r>
      <w:bookmarkEnd w:id="5"/>
      <w:r w:rsidRPr="55AC774E">
        <w:t xml:space="preserve"> </w:t>
      </w:r>
    </w:p>
    <w:p w14:paraId="00FA0781" w14:textId="3B5DCA60" w:rsidR="58E307B4" w:rsidRDefault="55AC774E" w:rsidP="007D0A34">
      <w:pPr>
        <w:pStyle w:val="Ttulo2"/>
      </w:pPr>
      <w:bookmarkStart w:id="7" w:name="_Toc167307569"/>
      <w:bookmarkStart w:id="8" w:name="HISTORIA"/>
      <w:bookmarkEnd w:id="6"/>
      <w:r w:rsidRPr="55AC774E">
        <w:t>2.1. HISTORIA DE LA AUTOMATIZACION DE PLANTAS</w:t>
      </w:r>
      <w:bookmarkEnd w:id="7"/>
      <w:r w:rsidRPr="55AC774E">
        <w:t xml:space="preserve"> </w:t>
      </w:r>
      <w:bookmarkEnd w:id="8"/>
    </w:p>
    <w:p w14:paraId="3595B7D5" w14:textId="77777777" w:rsidR="003D7416" w:rsidRPr="00F74D14" w:rsidRDefault="55AC774E" w:rsidP="55AC774E">
      <w:pPr>
        <w:pStyle w:val="NormalWeb"/>
        <w:ind w:firstLine="720"/>
        <w:jc w:val="both"/>
        <w:rPr>
          <w:rFonts w:ascii="Cambria" w:hAnsi="Cambria"/>
        </w:rPr>
      </w:pPr>
      <w:r w:rsidRPr="55AC774E">
        <w:rPr>
          <w:rFonts w:ascii="Cambria" w:hAnsi="Cambria"/>
        </w:rPr>
        <w:t>La automatización industrial comenzó con la mecanización de la manufactura en la Revolución Industrial, donde máquinas simples empezaron a realizar tareas que anteriormente requerían mano de obra manual. Esta transformación inicial aumentó enormemente la producción y redujo los costos, permitiendo una producción en masa que era inimaginable antes.</w:t>
      </w:r>
    </w:p>
    <w:p w14:paraId="4BBA26E4" w14:textId="3000A32D" w:rsidR="003D7416" w:rsidRPr="00F74D14" w:rsidRDefault="55AC774E" w:rsidP="55AC774E">
      <w:pPr>
        <w:pStyle w:val="NormalWeb"/>
        <w:jc w:val="both"/>
        <w:rPr>
          <w:rFonts w:ascii="Cambria" w:hAnsi="Cambria"/>
        </w:rPr>
      </w:pPr>
      <w:r w:rsidRPr="55AC774E">
        <w:rPr>
          <w:rFonts w:ascii="Cambria" w:hAnsi="Cambria"/>
        </w:rPr>
        <w:t>Con la aparición de la electricidad y la electrónica, la automatización dio un gran salto. La introducción de la línea de ensamblaje no solo mejoró la eficiencia y estandarizó la calidad de los productos lo que supuso un crecimiento económico enorme.</w:t>
      </w:r>
    </w:p>
    <w:p w14:paraId="3F72E1BA" w14:textId="30025DD8" w:rsidR="003D7416" w:rsidRPr="00F74D14" w:rsidRDefault="55AC774E" w:rsidP="55AC774E">
      <w:pPr>
        <w:pStyle w:val="NormalWeb"/>
        <w:jc w:val="both"/>
        <w:rPr>
          <w:rFonts w:ascii="Cambria" w:hAnsi="Cambria"/>
        </w:rPr>
      </w:pPr>
      <w:r w:rsidRPr="55AC774E">
        <w:rPr>
          <w:rFonts w:ascii="Cambria" w:hAnsi="Cambria"/>
        </w:rPr>
        <w:t>Mas tarde, el desarrollo de la computación y la robótica en las décadas de 1960 y 1970 introdujo la automatización programable, lo que permitió a las máquinas realizar tareas complejas con poca o ninguna intervención humana. Los sistemas de control numérico computarizado (CNC) y los robots industriales comenzaron a manejar operaciones precisas en ambientes como la automoción y la electrónica. Lo que aceleró la producción, sino que también abrió nuevas oportunidades para la personalización masiva de productos.</w:t>
      </w:r>
    </w:p>
    <w:p w14:paraId="7350BB5A" w14:textId="5DA2EE53" w:rsidR="003B16CF" w:rsidRPr="00F43D87" w:rsidRDefault="2D2E41EC" w:rsidP="00F43D87">
      <w:pPr>
        <w:pStyle w:val="NormalWeb"/>
        <w:jc w:val="both"/>
        <w:rPr>
          <w:rFonts w:ascii="Cambria" w:hAnsi="Cambria"/>
        </w:rPr>
      </w:pPr>
      <w:r w:rsidRPr="2D2E41EC">
        <w:rPr>
          <w:rFonts w:ascii="Cambria" w:hAnsi="Cambria"/>
        </w:rPr>
        <w:t>La era de la información y el surgimiento de la Internet de las cosas (IoT) han llevado la automatización a niveles sin precedentes. Los sistemas de manufactura ahora pueden monitorear y ajustar sus operaciones en tiempo real, mejorando la eficiencia energética y minimizando el desperdicio. La integración de la inteligencia artificial y el aprendizaje automático ha permitido la creación de fábricas "inteligentes" donde las máquinas aprenden y optimizan continuamente sus tareas.</w:t>
      </w:r>
    </w:p>
    <w:p w14:paraId="0BF5C4E3" w14:textId="77777777" w:rsidR="003B16CF" w:rsidRDefault="003B16CF" w:rsidP="55AC774E">
      <w:pPr>
        <w:jc w:val="both"/>
        <w:rPr>
          <w:rFonts w:ascii="Lora" w:eastAsia="Lora" w:hAnsi="Lora" w:cs="Lora"/>
          <w:b/>
          <w:bCs/>
          <w:color w:val="3C78D8"/>
          <w:sz w:val="28"/>
          <w:szCs w:val="28"/>
        </w:rPr>
      </w:pPr>
    </w:p>
    <w:p w14:paraId="78A8CF67" w14:textId="40176FBD" w:rsidR="58E307B4" w:rsidRDefault="55AC774E" w:rsidP="007D0A34">
      <w:pPr>
        <w:pStyle w:val="Ttulo2"/>
      </w:pPr>
      <w:bookmarkStart w:id="9" w:name="_Toc167307570"/>
      <w:bookmarkStart w:id="10" w:name="SISTEMADEFABFLEX"/>
      <w:r w:rsidRPr="55AC774E">
        <w:t>2.2. SISTEMA DE FABRICACIÓN FLEXIBLE</w:t>
      </w:r>
      <w:bookmarkEnd w:id="9"/>
      <w:r w:rsidRPr="55AC774E">
        <w:t xml:space="preserve"> </w:t>
      </w:r>
    </w:p>
    <w:p w14:paraId="2DE9602D" w14:textId="77777777" w:rsidR="00721747" w:rsidRPr="00CE39D5" w:rsidRDefault="00721747" w:rsidP="001E6F67">
      <w:pPr>
        <w:pStyle w:val="NormalWeb"/>
        <w:jc w:val="both"/>
        <w:rPr>
          <w:rFonts w:ascii="Cambria" w:hAnsi="Cambria"/>
        </w:rPr>
      </w:pPr>
      <w:r w:rsidRPr="00CE39D5">
        <w:rPr>
          <w:rFonts w:ascii="Cambria" w:hAnsi="Cambria"/>
        </w:rPr>
        <w:t>El sistema de fabricación flexible (FMS, por sus siglas en inglés) es una metodología avanzada utilizada en plantas totalmente automatizadas que permite una alta adaptabilidad en la producción de bienes. Este sistema se caracteriza por su capacidad para manejar diferentes productos sin necesidad de cambios significativos en la configuración del equipo o en los procesos. La flexibilidad se logra mediante el uso de tecnología avanzada, como robots, sistemas de control numérico por computadora (CNC), sistemas de transporte automatizados y software de gestión integrado.</w:t>
      </w:r>
    </w:p>
    <w:p w14:paraId="6D1B782F" w14:textId="77777777" w:rsidR="00721747" w:rsidRPr="00CE39D5" w:rsidRDefault="00721747" w:rsidP="001E6F67">
      <w:pPr>
        <w:pStyle w:val="NormalWeb"/>
        <w:jc w:val="both"/>
        <w:rPr>
          <w:rFonts w:ascii="Cambria" w:hAnsi="Cambria"/>
        </w:rPr>
      </w:pPr>
      <w:r w:rsidRPr="00CE39D5">
        <w:rPr>
          <w:rFonts w:ascii="Cambria" w:hAnsi="Cambria"/>
        </w:rPr>
        <w:t>En un FMS, los robots y las máquinas CNC pueden ser programados para realizar una variedad de tareas, desde el ensamblaje hasta el mecanizado, lo que permite cambiar rápidamente entre la fabricación de distintos productos. Los sistemas de transporte automatizados, como los vehículos guiados automáticamente (AGVs), mueven materiales y productos a través de la planta sin intervención humana, mejorando la eficiencia y reduciendo los tiempos de ciclo.</w:t>
      </w:r>
    </w:p>
    <w:p w14:paraId="51DE9B1C" w14:textId="77777777" w:rsidR="00721747" w:rsidRPr="00CE39D5" w:rsidRDefault="00721747" w:rsidP="001E6F67">
      <w:pPr>
        <w:pStyle w:val="NormalWeb"/>
        <w:jc w:val="both"/>
        <w:rPr>
          <w:rFonts w:ascii="Cambria" w:hAnsi="Cambria"/>
        </w:rPr>
      </w:pPr>
      <w:r w:rsidRPr="00CE39D5">
        <w:rPr>
          <w:rFonts w:ascii="Cambria" w:hAnsi="Cambria"/>
        </w:rPr>
        <w:t>El software de gestión integrado supervisa y controla todo el proceso de fabricación, coordinando las diferentes máquinas y equipos para asegurar que funcionen de manera armoniosa. Este software también recoge datos en tiempo real, lo que permite el monitoreo continuo de la producción y facilita la toma de decisiones informadas.</w:t>
      </w:r>
    </w:p>
    <w:p w14:paraId="4253DCA4" w14:textId="698F0569" w:rsidR="00BF404F" w:rsidRPr="00BF404F" w:rsidRDefault="00721747" w:rsidP="001E6F67">
      <w:pPr>
        <w:pStyle w:val="NormalWeb"/>
        <w:jc w:val="both"/>
        <w:rPr>
          <w:rFonts w:ascii="Cambria" w:hAnsi="Cambria"/>
        </w:rPr>
      </w:pPr>
      <w:r w:rsidRPr="00CE39D5">
        <w:rPr>
          <w:rFonts w:ascii="Cambria" w:hAnsi="Cambria"/>
        </w:rPr>
        <w:t>El sistema de fabricación flexible permite a las plantas totalmente automatizadas responder rápidamente a los cambios en la demanda del mercado, producir una amplia variedad de productos con tiempos de cambio mínimos, y mejorar la eficiencia y la productividad general de la operación.</w:t>
      </w:r>
    </w:p>
    <w:p w14:paraId="0F86F935" w14:textId="2C644279" w:rsidR="00BE21B9" w:rsidRPr="00BE21B9" w:rsidRDefault="00BE21B9" w:rsidP="00BE21B9"/>
    <w:p w14:paraId="771DF86A" w14:textId="077A4F3D" w:rsidR="58E307B4" w:rsidRDefault="00D26C8E" w:rsidP="0075745F">
      <w:pPr>
        <w:pStyle w:val="Ttulo1"/>
      </w:pPr>
      <w:bookmarkStart w:id="11" w:name="_Toc167307571"/>
      <w:bookmarkStart w:id="12" w:name="CATALOGO"/>
      <w:bookmarkEnd w:id="10"/>
      <w:r>
        <w:t>3</w:t>
      </w:r>
      <w:r w:rsidR="55AC774E" w:rsidRPr="55AC774E">
        <w:t xml:space="preserve">. </w:t>
      </w:r>
      <w:r w:rsidR="55AC774E" w:rsidRPr="00D26C8E">
        <w:rPr>
          <w:rStyle w:val="Ttulo1Car"/>
          <w:b/>
          <w:bCs/>
        </w:rPr>
        <w:t>CATÁLOGO DE PRODUCTOS.</w:t>
      </w:r>
      <w:bookmarkEnd w:id="11"/>
      <w:r w:rsidR="55AC774E" w:rsidRPr="00D26C8E">
        <w:rPr>
          <w:rStyle w:val="Ttulo1Car"/>
          <w:b/>
          <w:bCs/>
        </w:rPr>
        <w:t xml:space="preserve"> </w:t>
      </w:r>
    </w:p>
    <w:bookmarkEnd w:id="12"/>
    <w:p w14:paraId="71B3DBC5" w14:textId="3CA414E9" w:rsidR="2FFED24F" w:rsidRDefault="55AC774E" w:rsidP="55AC774E">
      <w:pPr>
        <w:jc w:val="both"/>
        <w:rPr>
          <w:rFonts w:ascii="Cambria" w:hAnsi="Cambria"/>
        </w:rPr>
      </w:pPr>
      <w:r w:rsidRPr="55AC774E">
        <w:rPr>
          <w:rFonts w:ascii="Cambria" w:hAnsi="Cambria"/>
        </w:rPr>
        <w:t xml:space="preserve">En el catálogo de productos se exponen las especificaciones de todos los productos a fabricar en la planta industrial. </w:t>
      </w:r>
    </w:p>
    <w:p w14:paraId="2696497A" w14:textId="7567D579" w:rsidR="00232F9A" w:rsidRDefault="55AC774E" w:rsidP="00943824">
      <w:pPr>
        <w:jc w:val="both"/>
        <w:rPr>
          <w:rFonts w:ascii="Cambria" w:hAnsi="Cambria"/>
        </w:rPr>
      </w:pPr>
      <w:r w:rsidRPr="55AC774E">
        <w:rPr>
          <w:rFonts w:ascii="Cambria" w:hAnsi="Cambria"/>
        </w:rPr>
        <w:t>Los productos producidos en la planta están formados por una parte metálica y un palo de madera. El mango llega a la planta cerca de ser producto final, a falta de realizarle un agujero por el cual se realizará la unión con la pieza metálica. Por otra parte, las piezas metálicas se obtendrán a partir de planchas provenientes de las bobinas metálicas que llegan a la planta. Esto se explica más tarde. (</w:t>
      </w:r>
      <w:r w:rsidR="00391085">
        <w:rPr>
          <w:rFonts w:ascii="Cambria" w:hAnsi="Cambria"/>
        </w:rPr>
        <w:t>4</w:t>
      </w:r>
      <w:r w:rsidRPr="55AC774E">
        <w:rPr>
          <w:rFonts w:ascii="Cambria" w:hAnsi="Cambria"/>
        </w:rPr>
        <w:t>. Materias Primas)</w:t>
      </w:r>
    </w:p>
    <w:p w14:paraId="2D3768C5" w14:textId="77777777" w:rsidR="00943824" w:rsidRDefault="00943824" w:rsidP="00943824">
      <w:pPr>
        <w:jc w:val="both"/>
        <w:rPr>
          <w:rFonts w:ascii="Cambria" w:hAnsi="Cambria"/>
        </w:rPr>
      </w:pPr>
    </w:p>
    <w:p w14:paraId="66F65479" w14:textId="77777777" w:rsidR="00BF404F" w:rsidRDefault="00BF404F" w:rsidP="00943824">
      <w:pPr>
        <w:jc w:val="both"/>
        <w:rPr>
          <w:rFonts w:ascii="Cambria" w:hAnsi="Cambria"/>
        </w:rPr>
      </w:pPr>
    </w:p>
    <w:p w14:paraId="115297EB" w14:textId="4499083A" w:rsidR="58E307B4" w:rsidRDefault="00E66D69" w:rsidP="007D0A34">
      <w:pPr>
        <w:pStyle w:val="Ttulo2"/>
      </w:pPr>
      <w:bookmarkStart w:id="13" w:name="_Toc167307572"/>
      <w:bookmarkStart w:id="14" w:name="PALA"/>
      <w:r>
        <w:lastRenderedPageBreak/>
        <w:t>3</w:t>
      </w:r>
      <w:r w:rsidR="249AF924" w:rsidRPr="302173CA">
        <w:t>.</w:t>
      </w:r>
      <w:r w:rsidR="0083132D">
        <w:t>1</w:t>
      </w:r>
      <w:r w:rsidR="249AF924" w:rsidRPr="302173CA">
        <w:t>. PALA</w:t>
      </w:r>
      <w:bookmarkEnd w:id="13"/>
    </w:p>
    <w:bookmarkEnd w:id="14"/>
    <w:p w14:paraId="26E4F03A" w14:textId="77777777" w:rsidR="00B322DC" w:rsidRDefault="00A07E05" w:rsidP="2FFED24F">
      <w:pPr>
        <w:ind w:left="720"/>
        <w:rPr>
          <w:rFonts w:ascii="Cambria" w:eastAsia="Cambria" w:hAnsi="Cambria" w:cs="Cambria"/>
          <w:sz w:val="22"/>
          <w:szCs w:val="22"/>
        </w:rPr>
      </w:pPr>
      <w:r>
        <w:rPr>
          <w:noProof/>
        </w:rPr>
        <w:drawing>
          <wp:anchor distT="0" distB="0" distL="114300" distR="114300" simplePos="0" relativeHeight="251658240" behindDoc="1" locked="0" layoutInCell="1" allowOverlap="1" wp14:anchorId="1C116F16" wp14:editId="32C1EE9A">
            <wp:simplePos x="0" y="0"/>
            <wp:positionH relativeFrom="margin">
              <wp:align>left</wp:align>
            </wp:positionH>
            <wp:positionV relativeFrom="paragraph">
              <wp:posOffset>7620</wp:posOffset>
            </wp:positionV>
            <wp:extent cx="1533525" cy="1533525"/>
            <wp:effectExtent l="0" t="0" r="9525" b="9525"/>
            <wp:wrapTight wrapText="bothSides">
              <wp:wrapPolygon edited="0">
                <wp:start x="0" y="0"/>
                <wp:lineTo x="0" y="21466"/>
                <wp:lineTo x="21466" y="21466"/>
                <wp:lineTo x="21466" y="0"/>
                <wp:lineTo x="0" y="0"/>
              </wp:wrapPolygon>
            </wp:wrapTight>
            <wp:docPr id="1814078856" name="Picture 1814078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1533525" cy="1533525"/>
                    </a:xfrm>
                    <a:prstGeom prst="rect">
                      <a:avLst/>
                    </a:prstGeom>
                  </pic:spPr>
                </pic:pic>
              </a:graphicData>
            </a:graphic>
          </wp:anchor>
        </w:drawing>
      </w:r>
      <w:r w:rsidR="00B322DC">
        <w:rPr>
          <w:rFonts w:ascii="Cambria" w:eastAsia="Cambria" w:hAnsi="Cambria" w:cs="Cambria"/>
          <w:sz w:val="22"/>
          <w:szCs w:val="22"/>
        </w:rPr>
        <w:t xml:space="preserve">                                                               </w:t>
      </w:r>
      <w:r w:rsidR="00B322DC">
        <w:rPr>
          <w:rFonts w:ascii="Cambria" w:eastAsia="Cambria" w:hAnsi="Cambria" w:cs="Cambria"/>
          <w:sz w:val="22"/>
          <w:szCs w:val="22"/>
        </w:rPr>
        <w:tab/>
      </w:r>
      <w:r w:rsidR="00B322DC">
        <w:rPr>
          <w:rFonts w:ascii="Cambria" w:eastAsia="Cambria" w:hAnsi="Cambria" w:cs="Cambria"/>
          <w:sz w:val="22"/>
          <w:szCs w:val="22"/>
        </w:rPr>
        <w:tab/>
      </w:r>
      <w:r w:rsidR="00B322DC">
        <w:rPr>
          <w:rFonts w:ascii="Cambria" w:eastAsia="Cambria" w:hAnsi="Cambria" w:cs="Cambria"/>
          <w:sz w:val="22"/>
          <w:szCs w:val="22"/>
        </w:rPr>
        <w:tab/>
      </w:r>
      <w:r w:rsidR="00B322DC">
        <w:rPr>
          <w:rFonts w:ascii="Cambria" w:eastAsia="Cambria" w:hAnsi="Cambria" w:cs="Cambria"/>
          <w:sz w:val="22"/>
          <w:szCs w:val="22"/>
        </w:rPr>
        <w:tab/>
      </w:r>
      <w:r w:rsidR="00B322DC">
        <w:rPr>
          <w:rFonts w:ascii="Cambria" w:eastAsia="Cambria" w:hAnsi="Cambria" w:cs="Cambria"/>
          <w:sz w:val="22"/>
          <w:szCs w:val="22"/>
        </w:rPr>
        <w:tab/>
      </w:r>
      <w:r w:rsidR="00B322DC">
        <w:rPr>
          <w:rFonts w:ascii="Cambria" w:eastAsia="Cambria" w:hAnsi="Cambria" w:cs="Cambria"/>
          <w:sz w:val="22"/>
          <w:szCs w:val="22"/>
        </w:rPr>
        <w:tab/>
      </w:r>
      <w:r w:rsidR="00B322DC">
        <w:rPr>
          <w:rFonts w:ascii="Cambria" w:eastAsia="Cambria" w:hAnsi="Cambria" w:cs="Cambria"/>
          <w:sz w:val="22"/>
          <w:szCs w:val="22"/>
        </w:rPr>
        <w:tab/>
      </w:r>
      <w:r w:rsidR="00B322DC">
        <w:rPr>
          <w:rFonts w:ascii="Cambria" w:eastAsia="Cambria" w:hAnsi="Cambria" w:cs="Cambria"/>
          <w:sz w:val="22"/>
          <w:szCs w:val="22"/>
        </w:rPr>
        <w:tab/>
      </w:r>
      <w:r w:rsidR="00B322DC">
        <w:rPr>
          <w:rFonts w:ascii="Cambria" w:eastAsia="Cambria" w:hAnsi="Cambria" w:cs="Cambria"/>
          <w:sz w:val="22"/>
          <w:szCs w:val="22"/>
        </w:rPr>
        <w:tab/>
      </w:r>
      <w:r w:rsidR="00B322DC">
        <w:rPr>
          <w:rFonts w:ascii="Cambria" w:eastAsia="Cambria" w:hAnsi="Cambria" w:cs="Cambria"/>
          <w:sz w:val="22"/>
          <w:szCs w:val="22"/>
        </w:rPr>
        <w:tab/>
      </w:r>
      <w:r w:rsidR="00B322DC">
        <w:rPr>
          <w:rFonts w:ascii="Cambria" w:eastAsia="Cambria" w:hAnsi="Cambria" w:cs="Cambria"/>
          <w:sz w:val="22"/>
          <w:szCs w:val="22"/>
        </w:rPr>
        <w:tab/>
      </w:r>
      <w:r w:rsidR="00B322DC">
        <w:rPr>
          <w:rFonts w:ascii="Cambria" w:eastAsia="Cambria" w:hAnsi="Cambria" w:cs="Cambria"/>
          <w:sz w:val="22"/>
          <w:szCs w:val="22"/>
        </w:rPr>
        <w:tab/>
      </w:r>
      <w:r w:rsidR="00B322DC">
        <w:rPr>
          <w:rFonts w:ascii="Cambria" w:eastAsia="Cambria" w:hAnsi="Cambria" w:cs="Cambria"/>
          <w:sz w:val="22"/>
          <w:szCs w:val="22"/>
        </w:rPr>
        <w:tab/>
      </w:r>
      <w:r w:rsidR="00B322DC">
        <w:rPr>
          <w:rFonts w:ascii="Cambria" w:eastAsia="Cambria" w:hAnsi="Cambria" w:cs="Cambria"/>
          <w:sz w:val="22"/>
          <w:szCs w:val="22"/>
        </w:rPr>
        <w:tab/>
      </w:r>
    </w:p>
    <w:p w14:paraId="3742CEA1" w14:textId="7FBE6647" w:rsidR="002B7DEB" w:rsidRDefault="517B7FE9" w:rsidP="001E6F67">
      <w:pPr>
        <w:ind w:left="720"/>
        <w:jc w:val="both"/>
        <w:rPr>
          <w:rFonts w:ascii="Cambria" w:eastAsia="Cambria" w:hAnsi="Cambria" w:cs="Cambria"/>
          <w:sz w:val="22"/>
          <w:szCs w:val="22"/>
        </w:rPr>
      </w:pPr>
      <w:r w:rsidRPr="2FFED24F">
        <w:rPr>
          <w:rFonts w:ascii="Cambria" w:eastAsia="Cambria" w:hAnsi="Cambria" w:cs="Cambria"/>
          <w:sz w:val="22"/>
          <w:szCs w:val="22"/>
        </w:rPr>
        <w:t>Herramienta agrícola o de jardinería compuesta por un mango largo y delgado al que se fijan dientes metálicos en forma de horquilla o púas. Se utiliza para nivelar la tierra, recoger hojas secas, esparcir fertilizantes o compost, y eliminar la maleza superficial.</w:t>
      </w:r>
      <w:r w:rsidR="009D2885" w:rsidRPr="009D2885">
        <w:rPr>
          <w:rFonts w:ascii="Cambria" w:eastAsia="Cambria" w:hAnsi="Cambria" w:cs="Cambria"/>
          <w:sz w:val="22"/>
          <w:szCs w:val="22"/>
        </w:rPr>
        <w:t xml:space="preserve"> </w:t>
      </w:r>
    </w:p>
    <w:p w14:paraId="71C608B4" w14:textId="77777777" w:rsidR="00FC7483" w:rsidRDefault="00FC7483" w:rsidP="00FC7483">
      <w:pPr>
        <w:ind w:left="720"/>
        <w:rPr>
          <w:rFonts w:ascii="Cambria" w:eastAsia="Cambria" w:hAnsi="Cambria" w:cs="Cambria"/>
          <w:sz w:val="22"/>
          <w:szCs w:val="22"/>
        </w:rPr>
      </w:pPr>
    </w:p>
    <w:p w14:paraId="2D90A1DC" w14:textId="4475AEF7" w:rsidR="00A37AD9" w:rsidRPr="00FC7483" w:rsidRDefault="2FFED24F" w:rsidP="00FC7483">
      <w:pPr>
        <w:ind w:left="720"/>
      </w:pPr>
      <w:r>
        <w:t xml:space="preserve">       </w:t>
      </w:r>
    </w:p>
    <w:p w14:paraId="54667413" w14:textId="797FE92C" w:rsidR="00DD3F3E" w:rsidRDefault="002A13B5" w:rsidP="00DD3F3E">
      <w:pPr>
        <w:ind w:left="720"/>
        <w:jc w:val="center"/>
      </w:pPr>
      <w:r>
        <w:rPr>
          <w:rFonts w:ascii="Cambria" w:hAnsi="Cambria"/>
        </w:rPr>
        <w:t>Dimensiones:</w:t>
      </w:r>
    </w:p>
    <w:p w14:paraId="0CF2AB2F" w14:textId="3B213FE2" w:rsidR="00FC7483" w:rsidRPr="005968E6" w:rsidRDefault="00FC7483" w:rsidP="00DD3F3E">
      <w:pPr>
        <w:ind w:left="720"/>
        <w:jc w:val="center"/>
      </w:pPr>
      <w:r w:rsidRPr="00FC7483">
        <w:rPr>
          <w:noProof/>
        </w:rPr>
        <w:drawing>
          <wp:inline distT="0" distB="0" distL="0" distR="0" wp14:anchorId="2FE48B16" wp14:editId="14C67FDB">
            <wp:extent cx="2804421" cy="1614055"/>
            <wp:effectExtent l="0" t="0" r="0" b="5715"/>
            <wp:docPr id="1083141904" name="Picture 1" descr="A drawing of a spatu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41904" name="Picture 1" descr="A drawing of a spatula&#10;&#10;Description automatically generated"/>
                    <pic:cNvPicPr/>
                  </pic:nvPicPr>
                  <pic:blipFill>
                    <a:blip r:embed="rId10"/>
                    <a:stretch>
                      <a:fillRect/>
                    </a:stretch>
                  </pic:blipFill>
                  <pic:spPr>
                    <a:xfrm>
                      <a:off x="0" y="0"/>
                      <a:ext cx="2808389" cy="1616339"/>
                    </a:xfrm>
                    <a:prstGeom prst="rect">
                      <a:avLst/>
                    </a:prstGeom>
                  </pic:spPr>
                </pic:pic>
              </a:graphicData>
            </a:graphic>
          </wp:inline>
        </w:drawing>
      </w:r>
    </w:p>
    <w:p w14:paraId="78F25FD4" w14:textId="63D0D893" w:rsidR="00677F6A" w:rsidRDefault="00677F6A" w:rsidP="008651F1">
      <w:pPr>
        <w:jc w:val="center"/>
        <w:rPr>
          <w:rFonts w:ascii="Lora" w:eastAsia="Lora" w:hAnsi="Lora" w:cs="Lora"/>
          <w:b/>
          <w:bCs/>
          <w:color w:val="3C78D8"/>
          <w:sz w:val="28"/>
          <w:szCs w:val="28"/>
        </w:rPr>
      </w:pPr>
    </w:p>
    <w:p w14:paraId="49BE50DC" w14:textId="71ED5911" w:rsidR="249AF924" w:rsidRDefault="00E66D69" w:rsidP="007D0A34">
      <w:pPr>
        <w:pStyle w:val="Ttulo2"/>
        <w:rPr>
          <w:rStyle w:val="Ttulo2Car"/>
          <w:b/>
          <w:bCs/>
        </w:rPr>
      </w:pPr>
      <w:bookmarkStart w:id="15" w:name="_Toc167307573"/>
      <w:r>
        <w:t>3</w:t>
      </w:r>
      <w:r w:rsidR="249AF924" w:rsidRPr="007D0A34">
        <w:rPr>
          <w:rStyle w:val="Ttulo2Car"/>
          <w:b/>
          <w:bCs/>
        </w:rPr>
        <w:t>.</w:t>
      </w:r>
      <w:bookmarkStart w:id="16" w:name="AZADA"/>
      <w:r w:rsidR="0083132D" w:rsidRPr="007D0A34">
        <w:rPr>
          <w:rStyle w:val="Ttulo2Car"/>
          <w:b/>
          <w:bCs/>
        </w:rPr>
        <w:t>2</w:t>
      </w:r>
      <w:r w:rsidR="249AF924" w:rsidRPr="007D0A34">
        <w:rPr>
          <w:rStyle w:val="Ttulo2Car"/>
          <w:b/>
          <w:bCs/>
        </w:rPr>
        <w:t>. AZADA</w:t>
      </w:r>
      <w:bookmarkEnd w:id="15"/>
      <w:r w:rsidR="249AF924" w:rsidRPr="007D0A34">
        <w:rPr>
          <w:rStyle w:val="Ttulo2Car"/>
          <w:b/>
          <w:bCs/>
        </w:rPr>
        <w:t xml:space="preserve"> </w:t>
      </w:r>
      <w:bookmarkEnd w:id="16"/>
    </w:p>
    <w:p w14:paraId="725ED5A2" w14:textId="77777777" w:rsidR="00BF404F" w:rsidRPr="00BF404F" w:rsidRDefault="00BF404F" w:rsidP="00BF404F"/>
    <w:p w14:paraId="0211AC9C" w14:textId="2837E150" w:rsidR="00DD3F3E" w:rsidRDefault="00DD3F3E" w:rsidP="302173CA">
      <w:pPr>
        <w:spacing w:after="0"/>
        <w:jc w:val="both"/>
        <w:rPr>
          <w:rFonts w:ascii="Cambria" w:eastAsia="Calibri" w:hAnsi="Cambria" w:cs="Calibri"/>
          <w:sz w:val="22"/>
          <w:szCs w:val="22"/>
        </w:rPr>
      </w:pPr>
      <w:r>
        <w:rPr>
          <w:noProof/>
        </w:rPr>
        <w:drawing>
          <wp:anchor distT="0" distB="0" distL="114300" distR="114300" simplePos="0" relativeHeight="251658241" behindDoc="1" locked="0" layoutInCell="1" allowOverlap="1" wp14:anchorId="313FC3D4" wp14:editId="41756936">
            <wp:simplePos x="0" y="0"/>
            <wp:positionH relativeFrom="column">
              <wp:posOffset>-157480</wp:posOffset>
            </wp:positionH>
            <wp:positionV relativeFrom="paragraph">
              <wp:posOffset>198120</wp:posOffset>
            </wp:positionV>
            <wp:extent cx="2133600" cy="2028825"/>
            <wp:effectExtent l="0" t="0" r="0" b="9525"/>
            <wp:wrapTight wrapText="bothSides">
              <wp:wrapPolygon edited="0">
                <wp:start x="0" y="0"/>
                <wp:lineTo x="0" y="21499"/>
                <wp:lineTo x="21407" y="21499"/>
                <wp:lineTo x="21407" y="0"/>
                <wp:lineTo x="0" y="0"/>
              </wp:wrapPolygon>
            </wp:wrapTight>
            <wp:docPr id="27749429" name="Picture 27749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133600" cy="2028825"/>
                    </a:xfrm>
                    <a:prstGeom prst="rect">
                      <a:avLst/>
                    </a:prstGeom>
                  </pic:spPr>
                </pic:pic>
              </a:graphicData>
            </a:graphic>
          </wp:anchor>
        </w:drawing>
      </w:r>
    </w:p>
    <w:p w14:paraId="42F6C55D" w14:textId="337B9CB7" w:rsidR="13C99584" w:rsidRDefault="13C99584" w:rsidP="302173CA">
      <w:pPr>
        <w:spacing w:after="0"/>
        <w:jc w:val="both"/>
        <w:rPr>
          <w:rFonts w:ascii="Cambria" w:eastAsia="Calibri" w:hAnsi="Cambria" w:cs="Calibri"/>
          <w:sz w:val="22"/>
          <w:szCs w:val="22"/>
        </w:rPr>
      </w:pPr>
      <w:r w:rsidRPr="00424C91">
        <w:rPr>
          <w:rFonts w:ascii="Cambria" w:eastAsia="Calibri" w:hAnsi="Cambria" w:cs="Calibri"/>
          <w:sz w:val="22"/>
          <w:szCs w:val="22"/>
        </w:rPr>
        <w:t xml:space="preserve">Una azada es una herramienta agrícola manual compuesta por una cabeza plana de metal con un filo en un extremo y una empuñadura en el otro. Se utiliza para cavar, remover la tierra, desmalezar y romper terrones en la agricultura y la jardinería. </w:t>
      </w:r>
    </w:p>
    <w:p w14:paraId="5FCFF030" w14:textId="77777777" w:rsidR="00D321B2" w:rsidRDefault="00D321B2" w:rsidP="302173CA">
      <w:pPr>
        <w:spacing w:after="0"/>
        <w:jc w:val="both"/>
        <w:rPr>
          <w:rFonts w:ascii="Cambria" w:eastAsia="Calibri" w:hAnsi="Cambria" w:cs="Calibri"/>
          <w:sz w:val="22"/>
          <w:szCs w:val="22"/>
        </w:rPr>
      </w:pPr>
    </w:p>
    <w:p w14:paraId="3AAB5680" w14:textId="77777777" w:rsidR="00D321B2" w:rsidRDefault="00D321B2" w:rsidP="302173CA">
      <w:pPr>
        <w:spacing w:after="0"/>
        <w:jc w:val="both"/>
        <w:rPr>
          <w:rFonts w:ascii="Cambria" w:eastAsia="Calibri" w:hAnsi="Cambria" w:cs="Calibri"/>
          <w:sz w:val="22"/>
          <w:szCs w:val="22"/>
        </w:rPr>
      </w:pPr>
    </w:p>
    <w:p w14:paraId="61E733B4" w14:textId="16085085" w:rsidR="00D321B2" w:rsidRPr="00424C91" w:rsidRDefault="00D321B2" w:rsidP="00FC7483">
      <w:pPr>
        <w:spacing w:after="0"/>
        <w:jc w:val="both"/>
        <w:rPr>
          <w:rFonts w:ascii="Cambria" w:hAnsi="Cambria"/>
        </w:rPr>
      </w:pPr>
    </w:p>
    <w:p w14:paraId="5A732424" w14:textId="053DCAFC" w:rsidR="302173CA" w:rsidRDefault="302173CA" w:rsidP="302173CA">
      <w:pPr>
        <w:spacing w:after="0"/>
        <w:ind w:left="705"/>
        <w:jc w:val="both"/>
        <w:rPr>
          <w:rFonts w:ascii="Calibri" w:eastAsia="Calibri" w:hAnsi="Calibri" w:cs="Calibri"/>
          <w:sz w:val="22"/>
          <w:szCs w:val="22"/>
        </w:rPr>
      </w:pPr>
    </w:p>
    <w:p w14:paraId="5F8C9FBA" w14:textId="4BC60548" w:rsidR="302173CA" w:rsidRDefault="302173CA" w:rsidP="302173CA">
      <w:pPr>
        <w:ind w:firstLine="720"/>
        <w:rPr>
          <w:rFonts w:ascii="Lora" w:eastAsia="Lora" w:hAnsi="Lora" w:cs="Lora"/>
          <w:b/>
          <w:bCs/>
          <w:color w:val="3C78D8"/>
          <w:sz w:val="28"/>
          <w:szCs w:val="28"/>
        </w:rPr>
      </w:pPr>
    </w:p>
    <w:p w14:paraId="5A0F1A71" w14:textId="77777777" w:rsidR="00424C91" w:rsidRDefault="00424C91" w:rsidP="302173CA">
      <w:pPr>
        <w:ind w:firstLine="720"/>
        <w:rPr>
          <w:rFonts w:ascii="Lora" w:eastAsia="Lora" w:hAnsi="Lora" w:cs="Lora"/>
          <w:b/>
          <w:bCs/>
          <w:color w:val="3C78D8"/>
          <w:sz w:val="28"/>
          <w:szCs w:val="28"/>
        </w:rPr>
      </w:pPr>
    </w:p>
    <w:p w14:paraId="26644479" w14:textId="77777777" w:rsidR="00424C91" w:rsidRDefault="00424C91" w:rsidP="302173CA">
      <w:pPr>
        <w:ind w:firstLine="720"/>
        <w:rPr>
          <w:rFonts w:ascii="Lora" w:eastAsia="Lora" w:hAnsi="Lora" w:cs="Lora"/>
          <w:b/>
          <w:bCs/>
          <w:color w:val="3C78D8"/>
          <w:sz w:val="28"/>
          <w:szCs w:val="28"/>
        </w:rPr>
      </w:pPr>
    </w:p>
    <w:p w14:paraId="704C53F3" w14:textId="77777777" w:rsidR="00424C91" w:rsidRDefault="00424C91" w:rsidP="302173CA">
      <w:pPr>
        <w:ind w:firstLine="720"/>
        <w:rPr>
          <w:rFonts w:ascii="Lora" w:eastAsia="Lora" w:hAnsi="Lora" w:cs="Lora"/>
          <w:b/>
          <w:bCs/>
          <w:color w:val="3C78D8"/>
          <w:sz w:val="28"/>
          <w:szCs w:val="28"/>
        </w:rPr>
      </w:pPr>
    </w:p>
    <w:p w14:paraId="42DDBA9F" w14:textId="6B618D7C" w:rsidR="00424C91" w:rsidRDefault="00424C91" w:rsidP="302173CA">
      <w:pPr>
        <w:ind w:firstLine="720"/>
        <w:rPr>
          <w:rFonts w:ascii="Lora" w:eastAsia="Lora" w:hAnsi="Lora" w:cs="Lora"/>
          <w:b/>
          <w:bCs/>
          <w:color w:val="3C78D8"/>
          <w:sz w:val="28"/>
          <w:szCs w:val="28"/>
        </w:rPr>
      </w:pPr>
    </w:p>
    <w:p w14:paraId="7DBA962E" w14:textId="4C019A0E" w:rsidR="0067202E" w:rsidRDefault="00424C91" w:rsidP="00AB1686">
      <w:pPr>
        <w:ind w:firstLine="720"/>
        <w:jc w:val="center"/>
        <w:rPr>
          <w:rFonts w:ascii="Cambria" w:eastAsia="Calibri" w:hAnsi="Cambria" w:cs="Calibri"/>
          <w:sz w:val="22"/>
          <w:szCs w:val="22"/>
        </w:rPr>
      </w:pPr>
      <w:r>
        <w:rPr>
          <w:rFonts w:ascii="Cambria" w:eastAsia="Calibri" w:hAnsi="Cambria" w:cs="Calibri"/>
          <w:sz w:val="22"/>
          <w:szCs w:val="22"/>
        </w:rPr>
        <w:t>Dimension</w:t>
      </w:r>
      <w:r w:rsidR="0059403F">
        <w:rPr>
          <w:rFonts w:ascii="Cambria" w:eastAsia="Calibri" w:hAnsi="Cambria" w:cs="Calibri"/>
          <w:sz w:val="22"/>
          <w:szCs w:val="22"/>
        </w:rPr>
        <w:t>e</w:t>
      </w:r>
      <w:r>
        <w:rPr>
          <w:rFonts w:ascii="Cambria" w:eastAsia="Calibri" w:hAnsi="Cambria" w:cs="Calibri"/>
          <w:sz w:val="22"/>
          <w:szCs w:val="22"/>
        </w:rPr>
        <w:t>s:</w:t>
      </w:r>
    </w:p>
    <w:p w14:paraId="33676516" w14:textId="0BA5CE11" w:rsidR="00AB521D" w:rsidRDefault="00D56157" w:rsidP="00BF404F">
      <w:pPr>
        <w:ind w:firstLine="720"/>
        <w:jc w:val="center"/>
        <w:rPr>
          <w:rFonts w:ascii="Lora" w:eastAsia="Lora" w:hAnsi="Lora" w:cs="Lora"/>
          <w:b/>
          <w:bCs/>
          <w:color w:val="3C78D8"/>
          <w:sz w:val="28"/>
          <w:szCs w:val="28"/>
        </w:rPr>
      </w:pPr>
      <w:r w:rsidRPr="00D56157">
        <w:rPr>
          <w:rFonts w:ascii="Lora" w:eastAsia="Lora" w:hAnsi="Lora" w:cs="Lora"/>
          <w:b/>
          <w:bCs/>
          <w:noProof/>
          <w:color w:val="3C78D8"/>
          <w:sz w:val="28"/>
          <w:szCs w:val="28"/>
        </w:rPr>
        <w:drawing>
          <wp:inline distT="0" distB="0" distL="0" distR="0" wp14:anchorId="6275F037" wp14:editId="47D6603D">
            <wp:extent cx="2396066" cy="2290265"/>
            <wp:effectExtent l="0" t="0" r="4445" b="0"/>
            <wp:docPr id="1264878884" name="Picture 1" descr="A drawing of a shov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78884" name="Picture 1" descr="A drawing of a shovel&#10;&#10;Description automatically generated"/>
                    <pic:cNvPicPr/>
                  </pic:nvPicPr>
                  <pic:blipFill>
                    <a:blip r:embed="rId12"/>
                    <a:stretch>
                      <a:fillRect/>
                    </a:stretch>
                  </pic:blipFill>
                  <pic:spPr>
                    <a:xfrm>
                      <a:off x="0" y="0"/>
                      <a:ext cx="2412540" cy="2306011"/>
                    </a:xfrm>
                    <a:prstGeom prst="rect">
                      <a:avLst/>
                    </a:prstGeom>
                  </pic:spPr>
                </pic:pic>
              </a:graphicData>
            </a:graphic>
          </wp:inline>
        </w:drawing>
      </w:r>
    </w:p>
    <w:p w14:paraId="62C0359E" w14:textId="77777777" w:rsidR="00AB521D" w:rsidRDefault="00AB521D" w:rsidP="40265CBD">
      <w:pPr>
        <w:ind w:firstLine="720"/>
        <w:rPr>
          <w:rFonts w:ascii="Lora" w:eastAsia="Lora" w:hAnsi="Lora" w:cs="Lora"/>
          <w:b/>
          <w:bCs/>
          <w:color w:val="3C78D8"/>
          <w:sz w:val="28"/>
          <w:szCs w:val="28"/>
        </w:rPr>
      </w:pPr>
    </w:p>
    <w:p w14:paraId="24DAA8BC" w14:textId="45D82EE9" w:rsidR="58E307B4" w:rsidRDefault="007D0A34" w:rsidP="007D0A34">
      <w:pPr>
        <w:pStyle w:val="Ttulo2"/>
      </w:pPr>
      <w:bookmarkStart w:id="17" w:name="_Toc167307574"/>
      <w:r>
        <w:t>3</w:t>
      </w:r>
      <w:r w:rsidR="249AF924" w:rsidRPr="302173CA">
        <w:t>.</w:t>
      </w:r>
      <w:r w:rsidR="0083132D">
        <w:t>3</w:t>
      </w:r>
      <w:r w:rsidR="249AF924" w:rsidRPr="302173CA">
        <w:t xml:space="preserve">. </w:t>
      </w:r>
      <w:bookmarkStart w:id="18" w:name="HORCA"/>
      <w:r w:rsidR="249AF924" w:rsidRPr="302173CA">
        <w:t>HORCA</w:t>
      </w:r>
      <w:bookmarkEnd w:id="18"/>
      <w:bookmarkEnd w:id="17"/>
    </w:p>
    <w:p w14:paraId="2F6C4B5D" w14:textId="2F26C609" w:rsidR="25862BC2" w:rsidRPr="00830FEE" w:rsidRDefault="007D0A34" w:rsidP="302173CA">
      <w:pPr>
        <w:spacing w:after="0"/>
        <w:ind w:left="1065"/>
        <w:jc w:val="both"/>
        <w:rPr>
          <w:rFonts w:ascii="Cambria" w:hAnsi="Cambria"/>
        </w:rPr>
      </w:pPr>
      <w:r>
        <w:rPr>
          <w:noProof/>
        </w:rPr>
        <w:drawing>
          <wp:anchor distT="0" distB="0" distL="114300" distR="114300" simplePos="0" relativeHeight="251658242" behindDoc="1" locked="0" layoutInCell="1" allowOverlap="1" wp14:anchorId="046F8696" wp14:editId="7D8806CE">
            <wp:simplePos x="0" y="0"/>
            <wp:positionH relativeFrom="margin">
              <wp:align>left</wp:align>
            </wp:positionH>
            <wp:positionV relativeFrom="paragraph">
              <wp:posOffset>9525</wp:posOffset>
            </wp:positionV>
            <wp:extent cx="1524000" cy="1524000"/>
            <wp:effectExtent l="0" t="0" r="0" b="0"/>
            <wp:wrapTight wrapText="bothSides">
              <wp:wrapPolygon edited="0">
                <wp:start x="0" y="0"/>
                <wp:lineTo x="0" y="21330"/>
                <wp:lineTo x="21330" y="21330"/>
                <wp:lineTo x="21330" y="0"/>
                <wp:lineTo x="0" y="0"/>
              </wp:wrapPolygon>
            </wp:wrapTight>
            <wp:docPr id="1310543193" name="Picture 1310543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1524000" cy="1524000"/>
                    </a:xfrm>
                    <a:prstGeom prst="rect">
                      <a:avLst/>
                    </a:prstGeom>
                  </pic:spPr>
                </pic:pic>
              </a:graphicData>
            </a:graphic>
          </wp:anchor>
        </w:drawing>
      </w:r>
      <w:r w:rsidR="25862BC2" w:rsidRPr="00830FEE">
        <w:rPr>
          <w:rFonts w:ascii="Cambria" w:eastAsia="Calibri" w:hAnsi="Cambria" w:cs="Calibri"/>
          <w:sz w:val="22"/>
          <w:szCs w:val="22"/>
        </w:rPr>
        <w:t>La horca es una herramienta con dientes metálicos en un extremo y un mango largo, usada para cavar y mover materiales en agricultura y jardinería.</w:t>
      </w:r>
    </w:p>
    <w:p w14:paraId="396B4208" w14:textId="2E0A05C2" w:rsidR="302173CA" w:rsidRDefault="302173CA" w:rsidP="302173CA">
      <w:pPr>
        <w:ind w:firstLine="720"/>
        <w:rPr>
          <w:rFonts w:ascii="Lora" w:eastAsia="Lora" w:hAnsi="Lora" w:cs="Lora"/>
          <w:b/>
          <w:bCs/>
          <w:color w:val="3C78D8"/>
          <w:sz w:val="28"/>
          <w:szCs w:val="28"/>
        </w:rPr>
      </w:pPr>
    </w:p>
    <w:p w14:paraId="0580F01B" w14:textId="4EDD3C8C" w:rsidR="00677F6A" w:rsidRDefault="00677F6A" w:rsidP="40265CBD">
      <w:pPr>
        <w:ind w:firstLine="720"/>
        <w:rPr>
          <w:rFonts w:ascii="Lora" w:eastAsia="Lora" w:hAnsi="Lora" w:cs="Lora"/>
          <w:b/>
          <w:bCs/>
          <w:color w:val="3C78D8"/>
          <w:sz w:val="28"/>
          <w:szCs w:val="28"/>
        </w:rPr>
      </w:pPr>
    </w:p>
    <w:p w14:paraId="7E55A7D0" w14:textId="77777777" w:rsidR="00677F6A" w:rsidRDefault="00677F6A" w:rsidP="40265CBD">
      <w:pPr>
        <w:ind w:firstLine="720"/>
        <w:rPr>
          <w:rFonts w:ascii="Lora" w:eastAsia="Lora" w:hAnsi="Lora" w:cs="Lora"/>
          <w:b/>
          <w:bCs/>
          <w:color w:val="3C78D8"/>
          <w:sz w:val="28"/>
          <w:szCs w:val="28"/>
        </w:rPr>
      </w:pPr>
    </w:p>
    <w:p w14:paraId="625924D7" w14:textId="77777777" w:rsidR="00BF404F" w:rsidRDefault="00BF404F" w:rsidP="00BF404F">
      <w:pPr>
        <w:ind w:firstLine="720"/>
        <w:jc w:val="center"/>
        <w:rPr>
          <w:rFonts w:ascii="Cambria" w:eastAsia="Calibri" w:hAnsi="Cambria" w:cs="Calibri"/>
          <w:sz w:val="22"/>
          <w:szCs w:val="22"/>
        </w:rPr>
      </w:pPr>
      <w:r>
        <w:rPr>
          <w:rFonts w:ascii="Cambria" w:eastAsia="Calibri" w:hAnsi="Cambria" w:cs="Calibri"/>
          <w:sz w:val="22"/>
          <w:szCs w:val="22"/>
        </w:rPr>
        <w:t>Dimensiones:</w:t>
      </w:r>
    </w:p>
    <w:p w14:paraId="60990007" w14:textId="4E0AE1DA" w:rsidR="00421647" w:rsidRDefault="00E65F61" w:rsidP="00BF404F">
      <w:pPr>
        <w:ind w:firstLine="720"/>
        <w:jc w:val="center"/>
        <w:rPr>
          <w:rFonts w:ascii="Cambria" w:eastAsia="Calibri" w:hAnsi="Cambria" w:cs="Calibri"/>
          <w:sz w:val="22"/>
          <w:szCs w:val="22"/>
        </w:rPr>
      </w:pPr>
      <w:r w:rsidRPr="00E65F61">
        <w:rPr>
          <w:rFonts w:ascii="Cambria" w:eastAsia="Calibri" w:hAnsi="Cambria" w:cs="Calibri"/>
          <w:noProof/>
          <w:sz w:val="22"/>
          <w:szCs w:val="22"/>
        </w:rPr>
        <w:drawing>
          <wp:inline distT="0" distB="0" distL="0" distR="0" wp14:anchorId="12875778" wp14:editId="7A8A045E">
            <wp:extent cx="3597531" cy="1676400"/>
            <wp:effectExtent l="0" t="0" r="3175" b="0"/>
            <wp:docPr id="81071052" name="Imagen 1" descr="Diagram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1052" name="Imagen 1" descr="Diagrama, Tabla&#10;&#10;Descripción generada automáticamente"/>
                    <pic:cNvPicPr/>
                  </pic:nvPicPr>
                  <pic:blipFill>
                    <a:blip r:embed="rId14"/>
                    <a:stretch>
                      <a:fillRect/>
                    </a:stretch>
                  </pic:blipFill>
                  <pic:spPr>
                    <a:xfrm>
                      <a:off x="0" y="0"/>
                      <a:ext cx="3625051" cy="1689224"/>
                    </a:xfrm>
                    <a:prstGeom prst="rect">
                      <a:avLst/>
                    </a:prstGeom>
                  </pic:spPr>
                </pic:pic>
              </a:graphicData>
            </a:graphic>
          </wp:inline>
        </w:drawing>
      </w:r>
    </w:p>
    <w:p w14:paraId="0AA12019" w14:textId="77777777" w:rsidR="00BF404F" w:rsidRDefault="00BF404F" w:rsidP="40265CBD">
      <w:pPr>
        <w:ind w:firstLine="720"/>
        <w:rPr>
          <w:rFonts w:ascii="Lora" w:eastAsia="Lora" w:hAnsi="Lora" w:cs="Lora"/>
          <w:b/>
          <w:bCs/>
          <w:color w:val="3C78D8"/>
          <w:sz w:val="28"/>
          <w:szCs w:val="28"/>
        </w:rPr>
      </w:pPr>
    </w:p>
    <w:p w14:paraId="5BEA0AA7" w14:textId="511814C0" w:rsidR="00973162" w:rsidRDefault="00E66D69" w:rsidP="007D0A34">
      <w:pPr>
        <w:pStyle w:val="Ttulo2"/>
        <w:rPr>
          <w:rFonts w:ascii="Calibri" w:hAnsi="Calibri" w:cs="Calibri"/>
        </w:rPr>
      </w:pPr>
      <w:bookmarkStart w:id="19" w:name="_Toc167307575"/>
      <w:r>
        <w:lastRenderedPageBreak/>
        <w:t>3</w:t>
      </w:r>
      <w:r w:rsidR="005B12E7">
        <w:t>.</w:t>
      </w:r>
      <w:r w:rsidR="0083132D">
        <w:t>4</w:t>
      </w:r>
      <w:r w:rsidR="005B12E7">
        <w:t xml:space="preserve">. </w:t>
      </w:r>
      <w:bookmarkStart w:id="20" w:name="RASTRILLO"/>
      <w:r w:rsidR="005B12E7">
        <w:t>RASTRILLO</w:t>
      </w:r>
      <w:r w:rsidR="00973162">
        <w:rPr>
          <w:noProof/>
        </w:rPr>
        <w:t xml:space="preserve"> </w:t>
      </w:r>
      <w:bookmarkEnd w:id="20"/>
      <w:r w:rsidR="00973162">
        <w:rPr>
          <w:noProof/>
        </w:rPr>
        <w:drawing>
          <wp:anchor distT="0" distB="0" distL="114300" distR="114300" simplePos="0" relativeHeight="251658243" behindDoc="0" locked="0" layoutInCell="1" allowOverlap="1" wp14:anchorId="3E5B9EDB" wp14:editId="7905DB2F">
            <wp:simplePos x="0" y="0"/>
            <wp:positionH relativeFrom="margin">
              <wp:align>right</wp:align>
            </wp:positionH>
            <wp:positionV relativeFrom="paragraph">
              <wp:posOffset>265430</wp:posOffset>
            </wp:positionV>
            <wp:extent cx="1935480" cy="1124585"/>
            <wp:effectExtent l="0" t="0" r="7620" b="0"/>
            <wp:wrapSquare wrapText="bothSides"/>
            <wp:docPr id="1385640887" name="Picture 2" descr="100.600+ Rastrillo Fotografías de stock, fotos e imáge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100.600+ Rastrillo Fotografías de stock, fotos e imágenes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35480" cy="1124585"/>
                    </a:xfrm>
                    <a:prstGeom prst="rect">
                      <a:avLst/>
                    </a:prstGeom>
                    <a:noFill/>
                  </pic:spPr>
                </pic:pic>
              </a:graphicData>
            </a:graphic>
            <wp14:sizeRelH relativeFrom="page">
              <wp14:pctWidth>0</wp14:pctWidth>
            </wp14:sizeRelH>
            <wp14:sizeRelV relativeFrom="page">
              <wp14:pctHeight>0</wp14:pctHeight>
            </wp14:sizeRelV>
          </wp:anchor>
        </w:drawing>
      </w:r>
      <w:bookmarkEnd w:id="19"/>
      <w:r w:rsidR="00973162">
        <w:rPr>
          <w:rFonts w:ascii="Calibri" w:hAnsi="Calibri" w:cs="Calibri"/>
        </w:rPr>
        <w:br/>
      </w:r>
      <w:r w:rsidR="00973162">
        <w:rPr>
          <w:rStyle w:val="eop"/>
          <w:rFonts w:ascii="Calibri" w:eastAsiaTheme="majorEastAsia" w:hAnsi="Calibri" w:cs="Calibri"/>
        </w:rPr>
        <w:t> </w:t>
      </w:r>
    </w:p>
    <w:p w14:paraId="3CA7935E" w14:textId="6490CD57" w:rsidR="00973162" w:rsidRPr="00BF404F" w:rsidRDefault="00973162" w:rsidP="00973162">
      <w:pPr>
        <w:pStyle w:val="paragraph"/>
        <w:spacing w:before="0" w:beforeAutospacing="0" w:after="0" w:afterAutospacing="0"/>
        <w:jc w:val="both"/>
        <w:textAlignment w:val="baseline"/>
        <w:rPr>
          <w:rStyle w:val="eop"/>
          <w:rFonts w:ascii="Cambria" w:eastAsiaTheme="majorEastAsia" w:hAnsi="Cambria" w:cs="Calibri"/>
          <w:sz w:val="22"/>
          <w:szCs w:val="22"/>
        </w:rPr>
      </w:pPr>
      <w:r>
        <w:rPr>
          <w:rStyle w:val="scxw32207577"/>
          <w:rFonts w:ascii="Calibri" w:eastAsiaTheme="majorEastAsia" w:hAnsi="Calibri" w:cs="Calibri"/>
          <w:sz w:val="22"/>
          <w:szCs w:val="22"/>
        </w:rPr>
        <w:t> </w:t>
      </w:r>
      <w:r>
        <w:rPr>
          <w:rFonts w:ascii="Calibri" w:hAnsi="Calibri" w:cs="Calibri"/>
          <w:sz w:val="22"/>
          <w:szCs w:val="22"/>
        </w:rPr>
        <w:br/>
      </w:r>
      <w:r w:rsidR="00BF404F">
        <w:rPr>
          <w:rStyle w:val="normaltextrun"/>
          <w:rFonts w:ascii="Cambria" w:eastAsiaTheme="majorEastAsia" w:hAnsi="Cambria" w:cs="Calibri"/>
          <w:sz w:val="22"/>
          <w:szCs w:val="22"/>
        </w:rPr>
        <w:t>H</w:t>
      </w:r>
      <w:r w:rsidRPr="00BF404F">
        <w:rPr>
          <w:rStyle w:val="normaltextrun"/>
          <w:rFonts w:ascii="Cambria" w:eastAsiaTheme="majorEastAsia" w:hAnsi="Cambria" w:cs="Calibri"/>
          <w:sz w:val="22"/>
          <w:szCs w:val="22"/>
        </w:rPr>
        <w:t>erramienta agrícola o de jardinería compuesta por un mango largo y delgado al que se fijan dientes metálicos en forma de horquilla o púas. Se utiliza para nivelar la tierra, recoger hojas secas, esparcir fertilizantes o compost, y eliminar la maleza superficial.</w:t>
      </w:r>
      <w:r w:rsidRPr="00BF404F">
        <w:rPr>
          <w:rStyle w:val="eop"/>
          <w:rFonts w:ascii="Cambria" w:eastAsiaTheme="majorEastAsia" w:hAnsi="Cambria" w:cs="Calibri"/>
          <w:sz w:val="22"/>
          <w:szCs w:val="22"/>
        </w:rPr>
        <w:t> </w:t>
      </w:r>
      <w:r w:rsidR="00E65F61">
        <w:rPr>
          <w:rStyle w:val="eop"/>
          <w:rFonts w:ascii="Cambria" w:eastAsiaTheme="majorEastAsia" w:hAnsi="Cambria" w:cs="Calibri"/>
          <w:sz w:val="22"/>
          <w:szCs w:val="22"/>
        </w:rPr>
        <w:t xml:space="preserve"> 1</w:t>
      </w:r>
      <w:r w:rsidR="003141BF">
        <w:rPr>
          <w:rStyle w:val="eop"/>
          <w:rFonts w:ascii="Cambria" w:eastAsiaTheme="majorEastAsia" w:hAnsi="Cambria" w:cs="Calibri"/>
          <w:sz w:val="22"/>
          <w:szCs w:val="22"/>
        </w:rPr>
        <w:t>11</w:t>
      </w:r>
    </w:p>
    <w:p w14:paraId="590F4D87" w14:textId="16FF4C7C" w:rsidR="000A7F25" w:rsidRDefault="000A7F25" w:rsidP="00973162">
      <w:pPr>
        <w:pStyle w:val="paragraph"/>
        <w:spacing w:before="0" w:beforeAutospacing="0" w:after="0" w:afterAutospacing="0"/>
        <w:jc w:val="both"/>
        <w:textAlignment w:val="baseline"/>
        <w:rPr>
          <w:rStyle w:val="eop"/>
          <w:rFonts w:ascii="Calibri" w:eastAsiaTheme="majorEastAsia" w:hAnsi="Calibri" w:cs="Calibri"/>
          <w:sz w:val="22"/>
          <w:szCs w:val="22"/>
        </w:rPr>
      </w:pPr>
    </w:p>
    <w:p w14:paraId="207FAC8B" w14:textId="57555A59" w:rsidR="7B4B3B07" w:rsidRDefault="7B4B3B07" w:rsidP="7B4B3B07">
      <w:pPr>
        <w:pStyle w:val="paragraph"/>
        <w:spacing w:before="0" w:beforeAutospacing="0" w:after="0" w:afterAutospacing="0"/>
        <w:jc w:val="both"/>
      </w:pPr>
    </w:p>
    <w:p w14:paraId="0B7783BC" w14:textId="62ED4246" w:rsidR="000A7F25" w:rsidRDefault="000A7F25" w:rsidP="7B4B3B07">
      <w:pPr>
        <w:pStyle w:val="paragraph"/>
        <w:spacing w:before="0" w:beforeAutospacing="0" w:after="0" w:afterAutospacing="0"/>
        <w:jc w:val="both"/>
        <w:textAlignment w:val="baseline"/>
        <w:rPr>
          <w:rStyle w:val="eop"/>
          <w:rFonts w:ascii="Calibri" w:eastAsiaTheme="majorEastAsia" w:hAnsi="Calibri" w:cs="Calibri"/>
          <w:sz w:val="22"/>
          <w:szCs w:val="22"/>
        </w:rPr>
      </w:pPr>
    </w:p>
    <w:p w14:paraId="03CD49CE" w14:textId="7F2CE724" w:rsidR="00973162" w:rsidRDefault="000A7F25" w:rsidP="00B318C1">
      <w:pPr>
        <w:pStyle w:val="paragraph"/>
        <w:spacing w:before="0" w:beforeAutospacing="0" w:after="0" w:afterAutospacing="0"/>
        <w:jc w:val="center"/>
        <w:textAlignment w:val="baseline"/>
        <w:rPr>
          <w:rStyle w:val="eop"/>
          <w:rFonts w:ascii="Calibri" w:eastAsiaTheme="majorEastAsia" w:hAnsi="Calibri" w:cs="Calibri"/>
          <w:sz w:val="22"/>
          <w:szCs w:val="22"/>
        </w:rPr>
      </w:pPr>
      <w:r>
        <w:rPr>
          <w:rFonts w:ascii="Cambria" w:eastAsia="Calibri" w:hAnsi="Cambria" w:cs="Calibri"/>
          <w:sz w:val="22"/>
          <w:szCs w:val="22"/>
        </w:rPr>
        <w:t>Dimensiones:</w:t>
      </w:r>
    </w:p>
    <w:p w14:paraId="5188FB5C" w14:textId="77777777" w:rsidR="00C038C4" w:rsidRDefault="00C038C4" w:rsidP="40265CBD">
      <w:pPr>
        <w:rPr>
          <w:rFonts w:ascii="Cambria" w:eastAsia="Lora" w:hAnsi="Cambria" w:cs="Lora"/>
          <w:b/>
          <w:bCs/>
          <w:color w:val="3C78D8"/>
          <w:sz w:val="28"/>
          <w:szCs w:val="28"/>
        </w:rPr>
      </w:pPr>
    </w:p>
    <w:p w14:paraId="2B57D735" w14:textId="13856014" w:rsidR="00522406" w:rsidRDefault="00B318C1" w:rsidP="00B318C1">
      <w:pPr>
        <w:jc w:val="center"/>
        <w:rPr>
          <w:rFonts w:ascii="Cambria" w:eastAsia="Lora" w:hAnsi="Cambria" w:cs="Lora"/>
          <w:b/>
          <w:bCs/>
          <w:color w:val="3C78D8"/>
          <w:sz w:val="28"/>
          <w:szCs w:val="28"/>
        </w:rPr>
      </w:pPr>
      <w:r w:rsidRPr="00B318C1">
        <w:rPr>
          <w:rFonts w:ascii="Cambria" w:eastAsia="Lora" w:hAnsi="Cambria" w:cs="Lora"/>
          <w:b/>
          <w:bCs/>
          <w:noProof/>
          <w:color w:val="3C78D8"/>
          <w:sz w:val="28"/>
          <w:szCs w:val="28"/>
        </w:rPr>
        <w:drawing>
          <wp:inline distT="0" distB="0" distL="0" distR="0" wp14:anchorId="7EC388D9" wp14:editId="23BF5BAE">
            <wp:extent cx="3484880" cy="2304638"/>
            <wp:effectExtent l="0" t="0" r="1270" b="635"/>
            <wp:docPr id="127899443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94431" name="Imagen 1" descr="Diagrama&#10;&#10;Descripción generada automáticamente"/>
                    <pic:cNvPicPr/>
                  </pic:nvPicPr>
                  <pic:blipFill>
                    <a:blip r:embed="rId16"/>
                    <a:stretch>
                      <a:fillRect/>
                    </a:stretch>
                  </pic:blipFill>
                  <pic:spPr>
                    <a:xfrm>
                      <a:off x="0" y="0"/>
                      <a:ext cx="3488685" cy="2307154"/>
                    </a:xfrm>
                    <a:prstGeom prst="rect">
                      <a:avLst/>
                    </a:prstGeom>
                  </pic:spPr>
                </pic:pic>
              </a:graphicData>
            </a:graphic>
          </wp:inline>
        </w:drawing>
      </w:r>
    </w:p>
    <w:p w14:paraId="4F98D93D" w14:textId="77777777" w:rsidR="00522406" w:rsidRDefault="00522406" w:rsidP="40265CBD">
      <w:pPr>
        <w:rPr>
          <w:rFonts w:ascii="Cambria" w:eastAsia="Lora" w:hAnsi="Cambria" w:cs="Lora"/>
          <w:b/>
          <w:bCs/>
          <w:color w:val="3C78D8"/>
          <w:sz w:val="28"/>
          <w:szCs w:val="28"/>
        </w:rPr>
      </w:pPr>
    </w:p>
    <w:p w14:paraId="7587E690" w14:textId="3E2E853B" w:rsidR="00522406" w:rsidRDefault="00522406" w:rsidP="40265CBD">
      <w:pPr>
        <w:rPr>
          <w:rFonts w:ascii="Cambria" w:eastAsia="Lora" w:hAnsi="Cambria" w:cs="Lora"/>
          <w:b/>
          <w:bCs/>
          <w:color w:val="3C78D8"/>
          <w:sz w:val="28"/>
          <w:szCs w:val="28"/>
        </w:rPr>
      </w:pPr>
    </w:p>
    <w:p w14:paraId="4EDF3710" w14:textId="63BAE090" w:rsidR="00522406" w:rsidRDefault="00522406" w:rsidP="40265CBD">
      <w:pPr>
        <w:rPr>
          <w:rFonts w:ascii="Cambria" w:eastAsia="Lora" w:hAnsi="Cambria" w:cs="Lora"/>
          <w:b/>
          <w:bCs/>
          <w:color w:val="3C78D8"/>
          <w:sz w:val="28"/>
          <w:szCs w:val="28"/>
        </w:rPr>
      </w:pPr>
    </w:p>
    <w:p w14:paraId="31637697" w14:textId="517BAD4D" w:rsidR="005D0984" w:rsidRDefault="005D0984" w:rsidP="40265CBD">
      <w:pPr>
        <w:rPr>
          <w:rFonts w:ascii="Cambria" w:eastAsia="Lora" w:hAnsi="Cambria" w:cs="Lora"/>
          <w:b/>
          <w:bCs/>
          <w:color w:val="3C78D8"/>
          <w:sz w:val="28"/>
          <w:szCs w:val="28"/>
        </w:rPr>
      </w:pPr>
    </w:p>
    <w:p w14:paraId="79EC5B60" w14:textId="0C798E1B" w:rsidR="005D0984" w:rsidRDefault="005D0984" w:rsidP="40265CBD">
      <w:pPr>
        <w:rPr>
          <w:rFonts w:ascii="Cambria" w:eastAsia="Lora" w:hAnsi="Cambria" w:cs="Lora"/>
          <w:b/>
          <w:bCs/>
          <w:color w:val="3C78D8"/>
          <w:sz w:val="28"/>
          <w:szCs w:val="28"/>
        </w:rPr>
      </w:pPr>
    </w:p>
    <w:p w14:paraId="247CCF52" w14:textId="6A29F998" w:rsidR="005D0984" w:rsidRDefault="005D0984" w:rsidP="40265CBD">
      <w:pPr>
        <w:rPr>
          <w:rFonts w:ascii="Cambria" w:eastAsia="Lora" w:hAnsi="Cambria" w:cs="Lora"/>
          <w:b/>
          <w:bCs/>
          <w:color w:val="3C78D8"/>
          <w:sz w:val="28"/>
          <w:szCs w:val="28"/>
        </w:rPr>
      </w:pPr>
    </w:p>
    <w:p w14:paraId="67DD4C18" w14:textId="43146DD1" w:rsidR="005D0984" w:rsidRDefault="005D0984" w:rsidP="40265CBD">
      <w:pPr>
        <w:rPr>
          <w:rFonts w:ascii="Cambria" w:eastAsia="Lora" w:hAnsi="Cambria" w:cs="Lora"/>
          <w:b/>
          <w:bCs/>
          <w:color w:val="3C78D8"/>
          <w:sz w:val="28"/>
          <w:szCs w:val="28"/>
        </w:rPr>
      </w:pPr>
    </w:p>
    <w:p w14:paraId="03FE08F3" w14:textId="2CC896EA" w:rsidR="005D0984" w:rsidRPr="00830FEE" w:rsidRDefault="005D0984" w:rsidP="40265CBD">
      <w:pPr>
        <w:rPr>
          <w:rFonts w:ascii="Cambria" w:eastAsia="Lora" w:hAnsi="Cambria" w:cs="Lora"/>
          <w:b/>
          <w:bCs/>
          <w:color w:val="3C78D8"/>
          <w:sz w:val="28"/>
          <w:szCs w:val="28"/>
        </w:rPr>
      </w:pPr>
    </w:p>
    <w:p w14:paraId="057F82E5" w14:textId="77777777" w:rsidR="007247CE" w:rsidRDefault="007247CE" w:rsidP="009A326A">
      <w:pPr>
        <w:pStyle w:val="Ttulo1"/>
      </w:pPr>
      <w:bookmarkStart w:id="21" w:name="MATPRIMAS"/>
    </w:p>
    <w:p w14:paraId="553F0A14" w14:textId="434D3F3B" w:rsidR="00C038C4" w:rsidRDefault="009A326A" w:rsidP="009A326A">
      <w:pPr>
        <w:pStyle w:val="Ttulo1"/>
      </w:pPr>
      <w:bookmarkStart w:id="22" w:name="_Toc167307576"/>
      <w:r>
        <w:lastRenderedPageBreak/>
        <w:t>4</w:t>
      </w:r>
      <w:r w:rsidR="00AB4842">
        <w:t>. MATERIAS PRIMAS</w:t>
      </w:r>
      <w:bookmarkEnd w:id="22"/>
    </w:p>
    <w:bookmarkEnd w:id="21"/>
    <w:p w14:paraId="3B405FED" w14:textId="2AA96D1C" w:rsidR="003D00AE" w:rsidRDefault="2FCF2896" w:rsidP="40265CBD">
      <w:pPr>
        <w:rPr>
          <w:rFonts w:ascii="Cambria" w:eastAsia="Lora" w:hAnsi="Cambria" w:cs="Lora"/>
          <w:u w:val="single"/>
        </w:rPr>
      </w:pPr>
      <w:r w:rsidRPr="2FCF2896">
        <w:rPr>
          <w:rFonts w:ascii="Cambria" w:eastAsia="Lora" w:hAnsi="Cambria" w:cs="Lora"/>
        </w:rPr>
        <w:t xml:space="preserve">La producción usara como materias primas la madera y acero inoxidable. </w:t>
      </w:r>
    </w:p>
    <w:p w14:paraId="1807344D" w14:textId="2BF8557C" w:rsidR="003D00AE" w:rsidRDefault="003D00AE" w:rsidP="40265CBD">
      <w:pPr>
        <w:rPr>
          <w:rFonts w:ascii="Cambria" w:eastAsia="Lora" w:hAnsi="Cambria" w:cs="Lora"/>
          <w:u w:val="single"/>
        </w:rPr>
      </w:pPr>
    </w:p>
    <w:tbl>
      <w:tblPr>
        <w:tblStyle w:val="Tablaconcuadrcula"/>
        <w:tblW w:w="8926" w:type="dxa"/>
        <w:tblLook w:val="04A0" w:firstRow="1" w:lastRow="0" w:firstColumn="1" w:lastColumn="0" w:noHBand="0" w:noVBand="1"/>
      </w:tblPr>
      <w:tblGrid>
        <w:gridCol w:w="3851"/>
        <w:gridCol w:w="5075"/>
      </w:tblGrid>
      <w:tr w:rsidR="003D00AE" w14:paraId="50C2AFC5" w14:textId="77777777" w:rsidTr="00FA1E35">
        <w:trPr>
          <w:trHeight w:val="983"/>
        </w:trPr>
        <w:tc>
          <w:tcPr>
            <w:tcW w:w="8926" w:type="dxa"/>
            <w:gridSpan w:val="2"/>
          </w:tcPr>
          <w:p w14:paraId="52EC1512" w14:textId="77777777" w:rsidR="003D00AE" w:rsidRDefault="003D00AE">
            <w:pPr>
              <w:jc w:val="center"/>
              <w:rPr>
                <w:rFonts w:ascii="Cambria" w:eastAsia="Lora" w:hAnsi="Cambria" w:cs="Lora"/>
              </w:rPr>
            </w:pPr>
          </w:p>
          <w:p w14:paraId="45F12FC7" w14:textId="7C6994F4" w:rsidR="003D00AE" w:rsidRDefault="7B4B3B07" w:rsidP="7B4B3B07">
            <w:pPr>
              <w:spacing w:line="279" w:lineRule="auto"/>
              <w:jc w:val="center"/>
            </w:pPr>
            <w:r w:rsidRPr="7B4B3B07">
              <w:rPr>
                <w:rFonts w:ascii="Cambria" w:eastAsia="Lora" w:hAnsi="Cambria" w:cs="Lora"/>
              </w:rPr>
              <w:t>PALO</w:t>
            </w:r>
          </w:p>
        </w:tc>
      </w:tr>
      <w:tr w:rsidR="003D00AE" w14:paraId="40AC90E3" w14:textId="77777777" w:rsidTr="00FA1E35">
        <w:trPr>
          <w:trHeight w:val="3413"/>
        </w:trPr>
        <w:tc>
          <w:tcPr>
            <w:tcW w:w="3851" w:type="dxa"/>
            <w:vMerge w:val="restart"/>
          </w:tcPr>
          <w:p w14:paraId="7B87F929" w14:textId="4465617A" w:rsidR="003D00AE" w:rsidRDefault="003D00AE" w:rsidP="7B4B3B07"/>
          <w:p w14:paraId="399F176E" w14:textId="44E4FCE8" w:rsidR="003D00AE" w:rsidRDefault="003D00AE" w:rsidP="7B4B3B07"/>
          <w:p w14:paraId="57DE0789" w14:textId="1F78E5BE" w:rsidR="003D00AE" w:rsidRDefault="003D00AE" w:rsidP="7B4B3B07">
            <w:pPr>
              <w:rPr>
                <w:rFonts w:ascii="Cambria" w:eastAsia="Lora" w:hAnsi="Cambria" w:cs="Lora"/>
                <w:u w:val="single"/>
              </w:rPr>
            </w:pPr>
            <w:r>
              <w:rPr>
                <w:noProof/>
              </w:rPr>
              <w:drawing>
                <wp:anchor distT="0" distB="0" distL="114300" distR="114300" simplePos="0" relativeHeight="251658255" behindDoc="1" locked="0" layoutInCell="1" allowOverlap="1" wp14:anchorId="4B455CF8" wp14:editId="2721994F">
                  <wp:simplePos x="0" y="0"/>
                  <wp:positionH relativeFrom="column">
                    <wp:posOffset>-545465</wp:posOffset>
                  </wp:positionH>
                  <wp:positionV relativeFrom="paragraph">
                    <wp:posOffset>1390015</wp:posOffset>
                  </wp:positionV>
                  <wp:extent cx="3412490" cy="945515"/>
                  <wp:effectExtent l="0" t="4763" r="0" b="0"/>
                  <wp:wrapTight wrapText="bothSides">
                    <wp:wrapPolygon edited="0">
                      <wp:start x="21630" y="109"/>
                      <wp:lineTo x="167" y="109"/>
                      <wp:lineTo x="167" y="20998"/>
                      <wp:lineTo x="21630" y="20998"/>
                      <wp:lineTo x="21630" y="109"/>
                    </wp:wrapPolygon>
                  </wp:wrapTight>
                  <wp:docPr id="121969452" name="Picture 1" descr="A long wooden stick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a:extLst>
                              <a:ext uri="{28A0092B-C50C-407E-A947-70E740481C1C}">
                                <a14:useLocalDpi xmlns:a14="http://schemas.microsoft.com/office/drawing/2010/main" val="0"/>
                              </a:ext>
                            </a:extLst>
                          </a:blip>
                          <a:srcRect l="5418" t="36094" r="10591" b="17159"/>
                          <a:stretch>
                            <a:fillRect/>
                          </a:stretch>
                        </pic:blipFill>
                        <pic:spPr>
                          <a:xfrm rot="16200000">
                            <a:off x="0" y="0"/>
                            <a:ext cx="3412490" cy="945515"/>
                          </a:xfrm>
                          <a:prstGeom prst="rect">
                            <a:avLst/>
                          </a:prstGeom>
                        </pic:spPr>
                      </pic:pic>
                    </a:graphicData>
                  </a:graphic>
                  <wp14:sizeRelH relativeFrom="margin">
                    <wp14:pctWidth>0</wp14:pctWidth>
                  </wp14:sizeRelH>
                  <wp14:sizeRelV relativeFrom="margin">
                    <wp14:pctHeight>0</wp14:pctHeight>
                  </wp14:sizeRelV>
                </wp:anchor>
              </w:drawing>
            </w:r>
          </w:p>
        </w:tc>
        <w:tc>
          <w:tcPr>
            <w:tcW w:w="5075" w:type="dxa"/>
          </w:tcPr>
          <w:p w14:paraId="23F9B639" w14:textId="77777777" w:rsidR="00520EDF" w:rsidRDefault="00520EDF" w:rsidP="00520EDF">
            <w:pPr>
              <w:rPr>
                <w:rFonts w:ascii="Cambria" w:eastAsia="Lora" w:hAnsi="Cambria" w:cs="Lora"/>
              </w:rPr>
            </w:pPr>
          </w:p>
          <w:p w14:paraId="1A4987EB" w14:textId="77777777" w:rsidR="001E6F67" w:rsidRDefault="001E6F67" w:rsidP="00520EDF">
            <w:pPr>
              <w:rPr>
                <w:rFonts w:ascii="Cambria" w:eastAsia="Lora" w:hAnsi="Cambria" w:cs="Lora"/>
              </w:rPr>
            </w:pPr>
          </w:p>
          <w:p w14:paraId="404F70A2" w14:textId="77777777" w:rsidR="001E6F67" w:rsidRDefault="001E6F67" w:rsidP="00520EDF">
            <w:pPr>
              <w:rPr>
                <w:rFonts w:ascii="Cambria" w:eastAsia="Lora" w:hAnsi="Cambria" w:cs="Lora"/>
              </w:rPr>
            </w:pPr>
          </w:p>
          <w:p w14:paraId="4DF7AA4D" w14:textId="5294D074" w:rsidR="00520EDF" w:rsidRDefault="00520EDF" w:rsidP="001E6F67">
            <w:pPr>
              <w:jc w:val="both"/>
              <w:rPr>
                <w:rFonts w:ascii="Cambria" w:eastAsia="Lora" w:hAnsi="Cambria" w:cs="Lora"/>
              </w:rPr>
            </w:pPr>
            <w:r w:rsidRPr="2FCF2896">
              <w:rPr>
                <w:rFonts w:ascii="Cambria" w:eastAsia="Lora" w:hAnsi="Cambria" w:cs="Lora"/>
              </w:rPr>
              <w:t>La madera se adquiere con la forma deseada, únicamente teniendo que añadir el</w:t>
            </w:r>
            <w:r>
              <w:rPr>
                <w:rFonts w:ascii="Cambria" w:eastAsia="Lora" w:hAnsi="Cambria" w:cs="Lora"/>
              </w:rPr>
              <w:t xml:space="preserve"> perforado para permitir el pasado de un remache de unión entre la pieza metálica y el mango de madera.</w:t>
            </w:r>
          </w:p>
          <w:p w14:paraId="0C374DB3" w14:textId="4B3511C6" w:rsidR="003D00AE" w:rsidRDefault="003D00AE">
            <w:pPr>
              <w:rPr>
                <w:rFonts w:ascii="Cambria" w:eastAsia="Lora" w:hAnsi="Cambria" w:cs="Lora"/>
              </w:rPr>
            </w:pPr>
          </w:p>
        </w:tc>
      </w:tr>
      <w:tr w:rsidR="003D00AE" w14:paraId="30771D98" w14:textId="77777777" w:rsidTr="00FA1E35">
        <w:trPr>
          <w:trHeight w:val="2115"/>
        </w:trPr>
        <w:tc>
          <w:tcPr>
            <w:tcW w:w="3851" w:type="dxa"/>
            <w:vMerge/>
          </w:tcPr>
          <w:p w14:paraId="373F2B88" w14:textId="77777777" w:rsidR="003D00AE" w:rsidRDefault="003D00AE">
            <w:pPr>
              <w:rPr>
                <w:noProof/>
              </w:rPr>
            </w:pPr>
          </w:p>
        </w:tc>
        <w:tc>
          <w:tcPr>
            <w:tcW w:w="5075" w:type="dxa"/>
          </w:tcPr>
          <w:p w14:paraId="0D75DCCC" w14:textId="77777777" w:rsidR="003D00AE" w:rsidRDefault="003D00AE">
            <w:pPr>
              <w:rPr>
                <w:rFonts w:ascii="Cambria" w:eastAsia="Lora" w:hAnsi="Cambria" w:cs="Lora"/>
              </w:rPr>
            </w:pPr>
            <w:r>
              <w:rPr>
                <w:rFonts w:ascii="Cambria" w:eastAsia="Lora" w:hAnsi="Cambria" w:cs="Lora"/>
              </w:rPr>
              <w:t xml:space="preserve"> </w:t>
            </w:r>
          </w:p>
          <w:p w14:paraId="7DA43028" w14:textId="77777777" w:rsidR="003D00AE" w:rsidRDefault="003D00AE">
            <w:pPr>
              <w:rPr>
                <w:rFonts w:ascii="Cambria" w:eastAsia="Lora" w:hAnsi="Cambria" w:cs="Lora"/>
              </w:rPr>
            </w:pPr>
            <w:r>
              <w:rPr>
                <w:rFonts w:ascii="Cambria" w:eastAsia="Lora" w:hAnsi="Cambria" w:cs="Lora"/>
              </w:rPr>
              <w:t>Dimensiones:</w:t>
            </w:r>
          </w:p>
          <w:p w14:paraId="03E65B0C" w14:textId="77777777" w:rsidR="00520EDF" w:rsidRDefault="00520EDF">
            <w:pPr>
              <w:rPr>
                <w:rFonts w:ascii="Cambria" w:eastAsia="Lora" w:hAnsi="Cambria" w:cs="Lora"/>
              </w:rPr>
            </w:pPr>
          </w:p>
          <w:p w14:paraId="1ED87BA0" w14:textId="67571160" w:rsidR="003D00AE" w:rsidRDefault="003D00AE" w:rsidP="003F7C20">
            <w:pPr>
              <w:pStyle w:val="Prrafodelista"/>
              <w:numPr>
                <w:ilvl w:val="0"/>
                <w:numId w:val="13"/>
              </w:numPr>
              <w:rPr>
                <w:rFonts w:ascii="Cambria" w:eastAsia="Lora" w:hAnsi="Cambria" w:cs="Lora"/>
              </w:rPr>
            </w:pPr>
            <w:r>
              <w:rPr>
                <w:rFonts w:ascii="Cambria" w:eastAsia="Lora" w:hAnsi="Cambria" w:cs="Lora"/>
              </w:rPr>
              <w:t xml:space="preserve">Largo: </w:t>
            </w:r>
            <w:r w:rsidR="00520EDF">
              <w:rPr>
                <w:rFonts w:ascii="Cambria" w:eastAsia="Lora" w:hAnsi="Cambria" w:cs="Lora"/>
              </w:rPr>
              <w:t>12</w:t>
            </w:r>
            <w:r>
              <w:rPr>
                <w:rFonts w:ascii="Cambria" w:eastAsia="Lora" w:hAnsi="Cambria" w:cs="Lora"/>
              </w:rPr>
              <w:t xml:space="preserve">0 </w:t>
            </w:r>
            <w:r w:rsidR="00520EDF">
              <w:rPr>
                <w:rFonts w:ascii="Cambria" w:eastAsia="Lora" w:hAnsi="Cambria" w:cs="Lora"/>
              </w:rPr>
              <w:t>c</w:t>
            </w:r>
            <w:r>
              <w:rPr>
                <w:rFonts w:ascii="Cambria" w:eastAsia="Lora" w:hAnsi="Cambria" w:cs="Lora"/>
              </w:rPr>
              <w:t>m</w:t>
            </w:r>
          </w:p>
          <w:p w14:paraId="767D0EB6" w14:textId="35C4F1A2" w:rsidR="00520EDF" w:rsidRDefault="00520EDF" w:rsidP="003F7C20">
            <w:pPr>
              <w:pStyle w:val="Prrafodelista"/>
              <w:numPr>
                <w:ilvl w:val="0"/>
                <w:numId w:val="13"/>
              </w:numPr>
              <w:spacing w:after="160" w:line="279" w:lineRule="auto"/>
              <w:rPr>
                <w:rFonts w:ascii="Cambria" w:eastAsia="Lora" w:hAnsi="Cambria" w:cs="Lora"/>
              </w:rPr>
            </w:pPr>
            <w:r>
              <w:rPr>
                <w:rFonts w:ascii="Cambria" w:eastAsia="Lora" w:hAnsi="Cambria" w:cs="Lora"/>
              </w:rPr>
              <w:t>Diámetro: 3.8 cm</w:t>
            </w:r>
          </w:p>
          <w:p w14:paraId="416A9230" w14:textId="77777777" w:rsidR="003D00AE" w:rsidRPr="00793F1D" w:rsidRDefault="003D00AE" w:rsidP="00520EDF">
            <w:pPr>
              <w:pStyle w:val="Prrafodelista"/>
              <w:rPr>
                <w:rFonts w:ascii="Cambria" w:eastAsia="Lora" w:hAnsi="Cambria" w:cs="Lora"/>
              </w:rPr>
            </w:pPr>
          </w:p>
        </w:tc>
      </w:tr>
      <w:tr w:rsidR="003D00AE" w14:paraId="2194AF91" w14:textId="77777777" w:rsidTr="00FA1E35">
        <w:trPr>
          <w:trHeight w:val="1410"/>
        </w:trPr>
        <w:tc>
          <w:tcPr>
            <w:tcW w:w="3851" w:type="dxa"/>
            <w:vMerge/>
          </w:tcPr>
          <w:p w14:paraId="64B7281C" w14:textId="77777777" w:rsidR="003D00AE" w:rsidRDefault="003D00AE">
            <w:pPr>
              <w:rPr>
                <w:noProof/>
              </w:rPr>
            </w:pPr>
          </w:p>
        </w:tc>
        <w:tc>
          <w:tcPr>
            <w:tcW w:w="5075" w:type="dxa"/>
          </w:tcPr>
          <w:p w14:paraId="618A967B" w14:textId="77777777" w:rsidR="003D00AE" w:rsidRDefault="003D00AE">
            <w:pPr>
              <w:rPr>
                <w:rFonts w:ascii="Cambria" w:eastAsia="Lora" w:hAnsi="Cambria" w:cs="Lora"/>
              </w:rPr>
            </w:pPr>
          </w:p>
          <w:p w14:paraId="1CBBE47F" w14:textId="77777777" w:rsidR="003D00AE" w:rsidRDefault="003D00AE">
            <w:pPr>
              <w:rPr>
                <w:rFonts w:ascii="Cambria" w:eastAsia="Lora" w:hAnsi="Cambria" w:cs="Lora"/>
              </w:rPr>
            </w:pPr>
            <w:r>
              <w:rPr>
                <w:rFonts w:ascii="Cambria" w:eastAsia="Lora" w:hAnsi="Cambria" w:cs="Lora"/>
              </w:rPr>
              <w:t>Proveedor:</w:t>
            </w:r>
          </w:p>
          <w:p w14:paraId="1ECBC791" w14:textId="77777777" w:rsidR="00520EDF" w:rsidRDefault="00520EDF">
            <w:pPr>
              <w:rPr>
                <w:rFonts w:ascii="Cambria" w:eastAsia="Lora" w:hAnsi="Cambria" w:cs="Lora"/>
              </w:rPr>
            </w:pPr>
          </w:p>
          <w:p w14:paraId="3957F053" w14:textId="17307392" w:rsidR="003D00AE" w:rsidRDefault="00D71605">
            <w:pPr>
              <w:rPr>
                <w:rFonts w:ascii="Cambria" w:eastAsia="Lora" w:hAnsi="Cambria" w:cs="Lora"/>
              </w:rPr>
            </w:pPr>
            <w:hyperlink r:id="rId18" w:history="1">
              <w:r w:rsidR="005D0984" w:rsidRPr="008D0FA0">
                <w:rPr>
                  <w:rStyle w:val="Hipervnculo"/>
                  <w:rFonts w:ascii="Cambria" w:eastAsia="Lora" w:hAnsi="Cambria" w:cs="Lora"/>
                </w:rPr>
                <w:t>https://www.manomano.es/p/mango-madera-azada-m3-38x1200mm-4185971</w:t>
              </w:r>
            </w:hyperlink>
          </w:p>
          <w:p w14:paraId="28A01D67" w14:textId="66FE6AC8" w:rsidR="005D0984" w:rsidRDefault="005D0984">
            <w:pPr>
              <w:rPr>
                <w:rFonts w:ascii="Cambria" w:eastAsia="Lora" w:hAnsi="Cambria" w:cs="Lora"/>
              </w:rPr>
            </w:pPr>
          </w:p>
        </w:tc>
      </w:tr>
    </w:tbl>
    <w:p w14:paraId="12C9AE8E" w14:textId="416D145F" w:rsidR="0066745D" w:rsidRDefault="0066745D" w:rsidP="40265CBD">
      <w:pPr>
        <w:rPr>
          <w:rFonts w:ascii="Cambria" w:eastAsia="Lora" w:hAnsi="Cambria" w:cs="Lora"/>
        </w:rPr>
      </w:pPr>
    </w:p>
    <w:p w14:paraId="613D769B" w14:textId="77777777" w:rsidR="005D0984" w:rsidRDefault="005D0984" w:rsidP="40265CBD">
      <w:pPr>
        <w:rPr>
          <w:rFonts w:ascii="Cambria" w:eastAsia="Lora" w:hAnsi="Cambria" w:cs="Lora"/>
        </w:rPr>
      </w:pPr>
    </w:p>
    <w:p w14:paraId="1ADAD00D" w14:textId="77777777" w:rsidR="005D0984" w:rsidRDefault="005D0984" w:rsidP="40265CBD">
      <w:pPr>
        <w:rPr>
          <w:rFonts w:ascii="Cambria" w:eastAsia="Lora" w:hAnsi="Cambria" w:cs="Lora"/>
        </w:rPr>
      </w:pPr>
    </w:p>
    <w:p w14:paraId="6D3176A7" w14:textId="77777777" w:rsidR="005D0984" w:rsidRDefault="005D0984" w:rsidP="40265CBD">
      <w:pPr>
        <w:rPr>
          <w:rFonts w:ascii="Cambria" w:eastAsia="Lora" w:hAnsi="Cambria" w:cs="Lora"/>
        </w:rPr>
      </w:pPr>
    </w:p>
    <w:p w14:paraId="67012EE4" w14:textId="77777777" w:rsidR="005D0984" w:rsidRDefault="005D0984" w:rsidP="40265CBD">
      <w:pPr>
        <w:rPr>
          <w:rFonts w:ascii="Cambria" w:eastAsia="Lora" w:hAnsi="Cambria" w:cs="Lora"/>
        </w:rPr>
      </w:pPr>
    </w:p>
    <w:p w14:paraId="0AF772C8" w14:textId="77777777" w:rsidR="005D0984" w:rsidRDefault="005D0984" w:rsidP="40265CBD">
      <w:pPr>
        <w:rPr>
          <w:rFonts w:ascii="Cambria" w:eastAsia="Lora" w:hAnsi="Cambria" w:cs="Lora"/>
        </w:rPr>
      </w:pPr>
    </w:p>
    <w:p w14:paraId="2A2235CA" w14:textId="77777777" w:rsidR="005D0984" w:rsidRDefault="005D0984" w:rsidP="40265CBD">
      <w:pPr>
        <w:rPr>
          <w:rFonts w:ascii="Cambria" w:eastAsia="Lora" w:hAnsi="Cambria" w:cs="Lora"/>
        </w:rPr>
      </w:pPr>
    </w:p>
    <w:p w14:paraId="19A0748E" w14:textId="10B34513" w:rsidR="007D5DF6" w:rsidRPr="003D00AE" w:rsidRDefault="007D5DF6" w:rsidP="40265CBD">
      <w:pPr>
        <w:rPr>
          <w:rFonts w:ascii="Cambria" w:eastAsia="Lora" w:hAnsi="Cambria" w:cs="Lora"/>
          <w:u w:val="single"/>
        </w:rPr>
      </w:pPr>
    </w:p>
    <w:tbl>
      <w:tblPr>
        <w:tblStyle w:val="Tablaconcuadrcula"/>
        <w:tblW w:w="9631" w:type="dxa"/>
        <w:tblLook w:val="04A0" w:firstRow="1" w:lastRow="0" w:firstColumn="1" w:lastColumn="0" w:noHBand="0" w:noVBand="1"/>
      </w:tblPr>
      <w:tblGrid>
        <w:gridCol w:w="5507"/>
        <w:gridCol w:w="4544"/>
      </w:tblGrid>
      <w:tr w:rsidR="003D00AE" w14:paraId="590B583E" w14:textId="77777777" w:rsidTr="71F63C33">
        <w:trPr>
          <w:trHeight w:val="983"/>
        </w:trPr>
        <w:tc>
          <w:tcPr>
            <w:tcW w:w="9631" w:type="dxa"/>
            <w:gridSpan w:val="2"/>
          </w:tcPr>
          <w:p w14:paraId="0BF21B1A" w14:textId="77777777" w:rsidR="003D00AE" w:rsidRDefault="003D00AE" w:rsidP="003D00AE">
            <w:pPr>
              <w:jc w:val="center"/>
              <w:rPr>
                <w:rFonts w:ascii="Cambria" w:eastAsia="Lora" w:hAnsi="Cambria" w:cs="Lora"/>
              </w:rPr>
            </w:pPr>
          </w:p>
          <w:p w14:paraId="403C0151" w14:textId="0D616EA9" w:rsidR="003D00AE" w:rsidRDefault="003D00AE" w:rsidP="003D00AE">
            <w:pPr>
              <w:jc w:val="center"/>
              <w:rPr>
                <w:rFonts w:ascii="Cambria" w:eastAsia="Lora" w:hAnsi="Cambria" w:cs="Lora"/>
              </w:rPr>
            </w:pPr>
            <w:r>
              <w:rPr>
                <w:rFonts w:ascii="Cambria" w:eastAsia="Lora" w:hAnsi="Cambria" w:cs="Lora"/>
              </w:rPr>
              <w:t>ACERO INOXIDABLE</w:t>
            </w:r>
          </w:p>
        </w:tc>
      </w:tr>
      <w:tr w:rsidR="00A42A3C" w14:paraId="490DBBE1" w14:textId="77777777" w:rsidTr="71F63C33">
        <w:trPr>
          <w:trHeight w:val="2123"/>
        </w:trPr>
        <w:tc>
          <w:tcPr>
            <w:tcW w:w="5087" w:type="dxa"/>
            <w:vMerge w:val="restart"/>
          </w:tcPr>
          <w:p w14:paraId="2411D667" w14:textId="0193BD5E" w:rsidR="00A42A3C" w:rsidRPr="001831CB" w:rsidRDefault="001831CB" w:rsidP="40265CBD">
            <w:pPr>
              <w:rPr>
                <w:rFonts w:ascii="Cambria" w:eastAsia="Lora" w:hAnsi="Cambria" w:cs="Lora"/>
              </w:rPr>
            </w:pPr>
            <w:r w:rsidRPr="001831CB">
              <w:rPr>
                <w:rFonts w:ascii="Cambria" w:eastAsia="Lora" w:hAnsi="Cambria" w:cs="Lora"/>
                <w:noProof/>
              </w:rPr>
              <w:drawing>
                <wp:inline distT="0" distB="0" distL="0" distR="0" wp14:anchorId="1BD46F7B" wp14:editId="0CBC5E43">
                  <wp:extent cx="3359853" cy="3533775"/>
                  <wp:effectExtent l="0" t="0" r="0" b="0"/>
                  <wp:docPr id="42413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39889" name=""/>
                          <pic:cNvPicPr/>
                        </pic:nvPicPr>
                        <pic:blipFill>
                          <a:blip r:embed="rId19"/>
                          <a:stretch>
                            <a:fillRect/>
                          </a:stretch>
                        </pic:blipFill>
                        <pic:spPr>
                          <a:xfrm>
                            <a:off x="0" y="0"/>
                            <a:ext cx="3365913" cy="3540149"/>
                          </a:xfrm>
                          <a:prstGeom prst="rect">
                            <a:avLst/>
                          </a:prstGeom>
                        </pic:spPr>
                      </pic:pic>
                    </a:graphicData>
                  </a:graphic>
                </wp:inline>
              </w:drawing>
            </w:r>
          </w:p>
        </w:tc>
        <w:tc>
          <w:tcPr>
            <w:tcW w:w="4544" w:type="dxa"/>
          </w:tcPr>
          <w:p w14:paraId="4890CEF5" w14:textId="77777777" w:rsidR="00A42A3C" w:rsidRDefault="00A42A3C" w:rsidP="001E6F67">
            <w:pPr>
              <w:jc w:val="both"/>
              <w:rPr>
                <w:rFonts w:ascii="Cambria" w:eastAsia="Lora" w:hAnsi="Cambria" w:cs="Lora"/>
              </w:rPr>
            </w:pPr>
          </w:p>
          <w:p w14:paraId="0EA56ED3" w14:textId="68A13704" w:rsidR="00A42A3C" w:rsidRDefault="00A42A3C" w:rsidP="001E6F67">
            <w:pPr>
              <w:jc w:val="both"/>
              <w:rPr>
                <w:rFonts w:ascii="Cambria" w:eastAsia="Lora" w:hAnsi="Cambria" w:cs="Lora"/>
              </w:rPr>
            </w:pPr>
            <w:r>
              <w:rPr>
                <w:rFonts w:ascii="Cambria" w:eastAsia="Lora" w:hAnsi="Cambria" w:cs="Lora"/>
              </w:rPr>
              <w:t xml:space="preserve">El acero inoxidable 304L, con buena resistencia a la corrosión y suficiente dureza para el uso al que se destina, será obtenido </w:t>
            </w:r>
            <w:r w:rsidR="003D00AE">
              <w:rPr>
                <w:rFonts w:ascii="Cambria" w:eastAsia="Lora" w:hAnsi="Cambria" w:cs="Lora"/>
              </w:rPr>
              <w:t>en forma</w:t>
            </w:r>
            <w:r>
              <w:rPr>
                <w:rFonts w:ascii="Cambria" w:eastAsia="Lora" w:hAnsi="Cambria" w:cs="Lora"/>
              </w:rPr>
              <w:t xml:space="preserve"> de bobinas</w:t>
            </w:r>
            <w:r w:rsidR="003D00AE">
              <w:rPr>
                <w:rFonts w:ascii="Cambria" w:eastAsia="Lora" w:hAnsi="Cambria" w:cs="Lora"/>
              </w:rPr>
              <w:t>.</w:t>
            </w:r>
          </w:p>
        </w:tc>
      </w:tr>
      <w:tr w:rsidR="00A42A3C" w14:paraId="2859228B" w14:textId="77777777" w:rsidTr="71F63C33">
        <w:trPr>
          <w:trHeight w:val="1410"/>
        </w:trPr>
        <w:tc>
          <w:tcPr>
            <w:tcW w:w="5087" w:type="dxa"/>
            <w:vMerge/>
          </w:tcPr>
          <w:p w14:paraId="40CA2EAC" w14:textId="77777777" w:rsidR="00A42A3C" w:rsidRDefault="00A42A3C" w:rsidP="40265CBD">
            <w:pPr>
              <w:rPr>
                <w:noProof/>
              </w:rPr>
            </w:pPr>
          </w:p>
        </w:tc>
        <w:tc>
          <w:tcPr>
            <w:tcW w:w="4544" w:type="dxa"/>
          </w:tcPr>
          <w:p w14:paraId="3638625D" w14:textId="77777777" w:rsidR="00A42A3C" w:rsidRDefault="00A42A3C" w:rsidP="00272DBA">
            <w:pPr>
              <w:rPr>
                <w:rFonts w:ascii="Cambria" w:eastAsia="Lora" w:hAnsi="Cambria" w:cs="Lora"/>
              </w:rPr>
            </w:pPr>
            <w:r>
              <w:rPr>
                <w:rFonts w:ascii="Cambria" w:eastAsia="Lora" w:hAnsi="Cambria" w:cs="Lora"/>
              </w:rPr>
              <w:t xml:space="preserve"> </w:t>
            </w:r>
          </w:p>
          <w:p w14:paraId="2087E0C0" w14:textId="77777777" w:rsidR="00A42A3C" w:rsidRDefault="00A42A3C" w:rsidP="00272DBA">
            <w:pPr>
              <w:rPr>
                <w:rFonts w:ascii="Cambria" w:eastAsia="Lora" w:hAnsi="Cambria" w:cs="Lora"/>
              </w:rPr>
            </w:pPr>
            <w:r>
              <w:rPr>
                <w:rFonts w:ascii="Cambria" w:eastAsia="Lora" w:hAnsi="Cambria" w:cs="Lora"/>
              </w:rPr>
              <w:t>Dimensiones:</w:t>
            </w:r>
          </w:p>
          <w:p w14:paraId="54E22AC2" w14:textId="77777777" w:rsidR="00A42A3C" w:rsidRDefault="00A42A3C" w:rsidP="003F7C20">
            <w:pPr>
              <w:pStyle w:val="Prrafodelista"/>
              <w:numPr>
                <w:ilvl w:val="0"/>
                <w:numId w:val="13"/>
              </w:numPr>
              <w:rPr>
                <w:rFonts w:ascii="Cambria" w:eastAsia="Lora" w:hAnsi="Cambria" w:cs="Lora"/>
              </w:rPr>
            </w:pPr>
            <w:r>
              <w:rPr>
                <w:rFonts w:ascii="Cambria" w:eastAsia="Lora" w:hAnsi="Cambria" w:cs="Lora"/>
              </w:rPr>
              <w:t>Largo: 200 m</w:t>
            </w:r>
          </w:p>
          <w:p w14:paraId="038F331D" w14:textId="77777777" w:rsidR="00A42A3C" w:rsidRDefault="00A42A3C" w:rsidP="003F7C20">
            <w:pPr>
              <w:pStyle w:val="Prrafodelista"/>
              <w:numPr>
                <w:ilvl w:val="0"/>
                <w:numId w:val="13"/>
              </w:numPr>
              <w:spacing w:after="160" w:line="279" w:lineRule="auto"/>
              <w:rPr>
                <w:rFonts w:ascii="Cambria" w:eastAsia="Lora" w:hAnsi="Cambria" w:cs="Lora"/>
              </w:rPr>
            </w:pPr>
            <w:r>
              <w:rPr>
                <w:rFonts w:ascii="Cambria" w:eastAsia="Lora" w:hAnsi="Cambria" w:cs="Lora"/>
              </w:rPr>
              <w:t>Ancho: 1219 mm</w:t>
            </w:r>
          </w:p>
          <w:p w14:paraId="27A8A2D3" w14:textId="38F39462" w:rsidR="00A42A3C" w:rsidRDefault="71F63C33" w:rsidP="003F7C20">
            <w:pPr>
              <w:pStyle w:val="Prrafodelista"/>
              <w:numPr>
                <w:ilvl w:val="0"/>
                <w:numId w:val="13"/>
              </w:numPr>
              <w:spacing w:after="160" w:line="279" w:lineRule="auto"/>
              <w:rPr>
                <w:rFonts w:ascii="Cambria" w:eastAsia="Lora" w:hAnsi="Cambria" w:cs="Lora"/>
              </w:rPr>
            </w:pPr>
            <w:r w:rsidRPr="71F63C33">
              <w:rPr>
                <w:rFonts w:ascii="Cambria" w:eastAsia="Lora" w:hAnsi="Cambria" w:cs="Lora"/>
              </w:rPr>
              <w:t>Grosor: 2.5 mm</w:t>
            </w:r>
          </w:p>
          <w:p w14:paraId="30B75565" w14:textId="411912FB" w:rsidR="71F63C33" w:rsidRDefault="71F63C33" w:rsidP="71F63C33">
            <w:pPr>
              <w:pStyle w:val="Prrafodelista"/>
              <w:numPr>
                <w:ilvl w:val="0"/>
                <w:numId w:val="13"/>
              </w:numPr>
              <w:spacing w:after="160" w:line="279" w:lineRule="auto"/>
              <w:rPr>
                <w:rFonts w:ascii="Cambria" w:eastAsia="Lora" w:hAnsi="Cambria" w:cs="Lora"/>
              </w:rPr>
            </w:pPr>
            <w:r w:rsidRPr="71F63C33">
              <w:rPr>
                <w:rFonts w:ascii="Cambria" w:eastAsia="Lora" w:hAnsi="Cambria" w:cs="Lora"/>
              </w:rPr>
              <w:t>Peso: 2 toneladas</w:t>
            </w:r>
          </w:p>
          <w:p w14:paraId="59924F0A" w14:textId="77777777" w:rsidR="00A42A3C" w:rsidRPr="00793F1D" w:rsidRDefault="00A42A3C" w:rsidP="00A42A3C">
            <w:pPr>
              <w:pStyle w:val="Prrafodelista"/>
              <w:rPr>
                <w:rFonts w:ascii="Cambria" w:eastAsia="Lora" w:hAnsi="Cambria" w:cs="Lora"/>
              </w:rPr>
            </w:pPr>
          </w:p>
        </w:tc>
      </w:tr>
      <w:tr w:rsidR="00A42A3C" w14:paraId="641B6EE3" w14:textId="77777777" w:rsidTr="71F63C33">
        <w:trPr>
          <w:trHeight w:val="1410"/>
        </w:trPr>
        <w:tc>
          <w:tcPr>
            <w:tcW w:w="5087" w:type="dxa"/>
            <w:vMerge/>
          </w:tcPr>
          <w:p w14:paraId="210C0C4F" w14:textId="77777777" w:rsidR="00A42A3C" w:rsidRDefault="00A42A3C" w:rsidP="40265CBD">
            <w:pPr>
              <w:rPr>
                <w:noProof/>
              </w:rPr>
            </w:pPr>
          </w:p>
        </w:tc>
        <w:tc>
          <w:tcPr>
            <w:tcW w:w="4544" w:type="dxa"/>
          </w:tcPr>
          <w:p w14:paraId="650406CB" w14:textId="77777777" w:rsidR="00A42A3C" w:rsidRDefault="00A42A3C" w:rsidP="00272DBA">
            <w:pPr>
              <w:rPr>
                <w:rFonts w:ascii="Cambria" w:eastAsia="Lora" w:hAnsi="Cambria" w:cs="Lora"/>
              </w:rPr>
            </w:pPr>
          </w:p>
          <w:p w14:paraId="56ACC55D" w14:textId="77777777" w:rsidR="00A42A3C" w:rsidRDefault="00983888" w:rsidP="00272DBA">
            <w:pPr>
              <w:rPr>
                <w:rFonts w:ascii="Cambria" w:eastAsia="Lora" w:hAnsi="Cambria" w:cs="Lora"/>
              </w:rPr>
            </w:pPr>
            <w:r>
              <w:rPr>
                <w:rFonts w:ascii="Cambria" w:eastAsia="Lora" w:hAnsi="Cambria" w:cs="Lora"/>
              </w:rPr>
              <w:t>Proveedor:</w:t>
            </w:r>
          </w:p>
          <w:p w14:paraId="0E275FE8" w14:textId="77777777" w:rsidR="00983888" w:rsidRDefault="00983888" w:rsidP="00272DBA">
            <w:pPr>
              <w:rPr>
                <w:rFonts w:ascii="Cambria" w:eastAsia="Lora" w:hAnsi="Cambria" w:cs="Lora"/>
              </w:rPr>
            </w:pPr>
          </w:p>
          <w:p w14:paraId="16413499" w14:textId="2E89E6F1" w:rsidR="00983888" w:rsidRDefault="00D71605" w:rsidP="00272DBA">
            <w:pPr>
              <w:rPr>
                <w:rFonts w:ascii="Cambria" w:eastAsia="Lora" w:hAnsi="Cambria" w:cs="Lora"/>
              </w:rPr>
            </w:pPr>
            <w:hyperlink r:id="rId20" w:history="1">
              <w:r w:rsidR="00983888" w:rsidRPr="008D0FA0">
                <w:rPr>
                  <w:rStyle w:val="Hipervnculo"/>
                  <w:rFonts w:ascii="Cambria" w:eastAsia="Lora" w:hAnsi="Cambria" w:cs="Lora"/>
                </w:rPr>
                <w:t>https://www.marinesteels.com/stainless-steel/stainless-steel-coil/stainless-steel-304-coil.html</w:t>
              </w:r>
            </w:hyperlink>
          </w:p>
          <w:p w14:paraId="7AD5D3FB" w14:textId="42577A70" w:rsidR="00983888" w:rsidRDefault="00983888" w:rsidP="00272DBA">
            <w:pPr>
              <w:rPr>
                <w:rFonts w:ascii="Cambria" w:eastAsia="Lora" w:hAnsi="Cambria" w:cs="Lora"/>
              </w:rPr>
            </w:pPr>
          </w:p>
        </w:tc>
      </w:tr>
    </w:tbl>
    <w:p w14:paraId="5787F915" w14:textId="77777777" w:rsidR="00AF7487" w:rsidRDefault="00AF7487" w:rsidP="40265CBD">
      <w:pPr>
        <w:rPr>
          <w:rFonts w:ascii="Cambria" w:eastAsia="Lora" w:hAnsi="Cambria" w:cs="Lora"/>
          <w:u w:val="single"/>
        </w:rPr>
      </w:pPr>
    </w:p>
    <w:p w14:paraId="6F7D4581" w14:textId="77777777" w:rsidR="00D547BD" w:rsidRDefault="00D547BD" w:rsidP="40265CBD">
      <w:pPr>
        <w:rPr>
          <w:rFonts w:ascii="Cambria" w:eastAsia="Lora" w:hAnsi="Cambria" w:cs="Lora"/>
          <w:u w:val="single"/>
        </w:rPr>
      </w:pPr>
    </w:p>
    <w:p w14:paraId="41DB15F5" w14:textId="77777777" w:rsidR="00D547BD" w:rsidRDefault="00D547BD" w:rsidP="40265CBD">
      <w:pPr>
        <w:rPr>
          <w:rFonts w:ascii="Cambria" w:eastAsia="Lora" w:hAnsi="Cambria" w:cs="Lora"/>
          <w:u w:val="single"/>
        </w:rPr>
      </w:pPr>
    </w:p>
    <w:p w14:paraId="73E83619" w14:textId="77777777" w:rsidR="00D547BD" w:rsidRDefault="00D547BD" w:rsidP="40265CBD">
      <w:pPr>
        <w:rPr>
          <w:rFonts w:ascii="Cambria" w:eastAsia="Lora" w:hAnsi="Cambria" w:cs="Lora"/>
          <w:u w:val="single"/>
        </w:rPr>
      </w:pPr>
    </w:p>
    <w:p w14:paraId="261C7DB0" w14:textId="77777777" w:rsidR="00D547BD" w:rsidRDefault="00D547BD" w:rsidP="40265CBD">
      <w:pPr>
        <w:rPr>
          <w:rFonts w:ascii="Cambria" w:eastAsia="Lora" w:hAnsi="Cambria" w:cs="Lora"/>
          <w:u w:val="single"/>
        </w:rPr>
      </w:pPr>
    </w:p>
    <w:p w14:paraId="7ECA4907" w14:textId="77777777" w:rsidR="00D547BD" w:rsidRDefault="00D547BD" w:rsidP="40265CBD">
      <w:pPr>
        <w:rPr>
          <w:rFonts w:ascii="Cambria" w:eastAsia="Lora" w:hAnsi="Cambria" w:cs="Lora"/>
          <w:u w:val="single"/>
        </w:rPr>
      </w:pPr>
    </w:p>
    <w:p w14:paraId="5F628DF7" w14:textId="77777777" w:rsidR="00D547BD" w:rsidRDefault="00D547BD" w:rsidP="40265CBD">
      <w:pPr>
        <w:rPr>
          <w:rFonts w:ascii="Cambria" w:eastAsia="Lora" w:hAnsi="Cambria" w:cs="Lora"/>
          <w:u w:val="single"/>
        </w:rPr>
      </w:pPr>
    </w:p>
    <w:p w14:paraId="3DAFC364" w14:textId="77777777" w:rsidR="00D547BD" w:rsidRDefault="00D547BD" w:rsidP="40265CBD">
      <w:pPr>
        <w:rPr>
          <w:rFonts w:ascii="Cambria" w:eastAsia="Lora" w:hAnsi="Cambria" w:cs="Lora"/>
          <w:u w:val="single"/>
        </w:rPr>
      </w:pPr>
    </w:p>
    <w:p w14:paraId="447B0156" w14:textId="77777777" w:rsidR="00D547BD" w:rsidRDefault="00D547BD" w:rsidP="40265CBD">
      <w:pPr>
        <w:rPr>
          <w:rFonts w:ascii="Cambria" w:eastAsia="Lora" w:hAnsi="Cambria" w:cs="Lora"/>
          <w:u w:val="single"/>
        </w:rPr>
      </w:pPr>
    </w:p>
    <w:tbl>
      <w:tblPr>
        <w:tblStyle w:val="Tablaconcuadrcula"/>
        <w:tblW w:w="9631" w:type="dxa"/>
        <w:tblLook w:val="04A0" w:firstRow="1" w:lastRow="0" w:firstColumn="1" w:lastColumn="0" w:noHBand="0" w:noVBand="1"/>
      </w:tblPr>
      <w:tblGrid>
        <w:gridCol w:w="5087"/>
        <w:gridCol w:w="4544"/>
      </w:tblGrid>
      <w:tr w:rsidR="00D547BD" w14:paraId="737D14FA" w14:textId="77777777" w:rsidTr="71F63C33">
        <w:trPr>
          <w:trHeight w:val="983"/>
        </w:trPr>
        <w:tc>
          <w:tcPr>
            <w:tcW w:w="9631" w:type="dxa"/>
            <w:gridSpan w:val="2"/>
          </w:tcPr>
          <w:p w14:paraId="716EF8E2" w14:textId="77777777" w:rsidR="000A7A32" w:rsidRDefault="000A7A32">
            <w:pPr>
              <w:jc w:val="center"/>
              <w:rPr>
                <w:rFonts w:ascii="Cambria" w:eastAsia="Lora" w:hAnsi="Cambria" w:cs="Lora"/>
              </w:rPr>
            </w:pPr>
          </w:p>
          <w:p w14:paraId="494EEA3D" w14:textId="43E92DDA" w:rsidR="000A7A32" w:rsidRDefault="000A7A32">
            <w:pPr>
              <w:jc w:val="center"/>
              <w:rPr>
                <w:rFonts w:ascii="Cambria" w:eastAsia="Lora" w:hAnsi="Cambria" w:cs="Lora"/>
              </w:rPr>
            </w:pPr>
            <w:r>
              <w:rPr>
                <w:rFonts w:ascii="Cambria" w:eastAsia="Lora" w:hAnsi="Cambria" w:cs="Lora"/>
              </w:rPr>
              <w:t>REMACHES ACERO INOXIDABLE</w:t>
            </w:r>
          </w:p>
        </w:tc>
      </w:tr>
      <w:tr w:rsidR="00D547BD" w14:paraId="50D9B1CC" w14:textId="77777777" w:rsidTr="71F63C33">
        <w:trPr>
          <w:trHeight w:val="2123"/>
        </w:trPr>
        <w:tc>
          <w:tcPr>
            <w:tcW w:w="5087" w:type="dxa"/>
            <w:vMerge w:val="restart"/>
          </w:tcPr>
          <w:p w14:paraId="209AAD76" w14:textId="1E63D90F" w:rsidR="000A7A32" w:rsidRPr="001831CB" w:rsidRDefault="00D547BD" w:rsidP="00D547BD">
            <w:pPr>
              <w:jc w:val="center"/>
              <w:rPr>
                <w:rFonts w:ascii="Cambria" w:eastAsia="Lora" w:hAnsi="Cambria" w:cs="Lora"/>
              </w:rPr>
            </w:pPr>
            <w:r>
              <w:rPr>
                <w:noProof/>
              </w:rPr>
              <w:drawing>
                <wp:inline distT="0" distB="0" distL="0" distR="0" wp14:anchorId="2A3917EA" wp14:editId="62BF7767">
                  <wp:extent cx="3440701" cy="1926793"/>
                  <wp:effectExtent l="0" t="5080" r="2540" b="2540"/>
                  <wp:docPr id="292678714" name="Picture 5" descr="SSD42SSBS | Remache ciego POP de acero inox, Ø 3.2mm x 6.4mm, para espesor  de 1.6mm → 3.2mm, color Plata | 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SD42SSBS | Remache ciego POP de acero inox, Ø 3.2mm x 6.4mm, para espesor  de 1.6mm → 3.2mm, color Plata | R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6200000">
                            <a:off x="0" y="0"/>
                            <a:ext cx="3451013" cy="1932568"/>
                          </a:xfrm>
                          <a:prstGeom prst="rect">
                            <a:avLst/>
                          </a:prstGeom>
                          <a:noFill/>
                          <a:ln>
                            <a:noFill/>
                          </a:ln>
                        </pic:spPr>
                      </pic:pic>
                    </a:graphicData>
                  </a:graphic>
                </wp:inline>
              </w:drawing>
            </w:r>
          </w:p>
        </w:tc>
        <w:tc>
          <w:tcPr>
            <w:tcW w:w="4544" w:type="dxa"/>
          </w:tcPr>
          <w:p w14:paraId="68FD5E68" w14:textId="77777777" w:rsidR="000A7A32" w:rsidRDefault="000A7A32" w:rsidP="001E6F67">
            <w:pPr>
              <w:jc w:val="both"/>
              <w:rPr>
                <w:rFonts w:ascii="Cambria" w:eastAsia="Lora" w:hAnsi="Cambria" w:cs="Lora"/>
              </w:rPr>
            </w:pPr>
          </w:p>
          <w:p w14:paraId="5B1BB41D" w14:textId="77777777" w:rsidR="000A7A32" w:rsidRDefault="000A7A32" w:rsidP="001E6F67">
            <w:pPr>
              <w:jc w:val="both"/>
              <w:rPr>
                <w:rFonts w:ascii="Cambria" w:eastAsia="Lora" w:hAnsi="Cambria" w:cs="Lora"/>
              </w:rPr>
            </w:pPr>
            <w:r>
              <w:rPr>
                <w:rFonts w:ascii="Cambria" w:eastAsia="Lora" w:hAnsi="Cambria" w:cs="Lora"/>
              </w:rPr>
              <w:t>El acero inoxidable 304L, con buena resistencia a la corrosión y suficiente dureza para el uso al que se destina, será obtenido en forma de bobinas.</w:t>
            </w:r>
          </w:p>
        </w:tc>
      </w:tr>
      <w:tr w:rsidR="00D547BD" w14:paraId="19F3E0F5" w14:textId="77777777" w:rsidTr="71F63C33">
        <w:trPr>
          <w:trHeight w:val="1410"/>
        </w:trPr>
        <w:tc>
          <w:tcPr>
            <w:tcW w:w="5087" w:type="dxa"/>
            <w:vMerge/>
          </w:tcPr>
          <w:p w14:paraId="4A86C337" w14:textId="77777777" w:rsidR="000A7A32" w:rsidRDefault="000A7A32">
            <w:pPr>
              <w:rPr>
                <w:noProof/>
              </w:rPr>
            </w:pPr>
          </w:p>
        </w:tc>
        <w:tc>
          <w:tcPr>
            <w:tcW w:w="4544" w:type="dxa"/>
          </w:tcPr>
          <w:p w14:paraId="2EFBE23C" w14:textId="77777777" w:rsidR="000A7A32" w:rsidRDefault="000A7A32">
            <w:pPr>
              <w:rPr>
                <w:rFonts w:ascii="Cambria" w:eastAsia="Lora" w:hAnsi="Cambria" w:cs="Lora"/>
              </w:rPr>
            </w:pPr>
            <w:r>
              <w:rPr>
                <w:rFonts w:ascii="Cambria" w:eastAsia="Lora" w:hAnsi="Cambria" w:cs="Lora"/>
              </w:rPr>
              <w:t xml:space="preserve"> </w:t>
            </w:r>
          </w:p>
          <w:p w14:paraId="1022D5B1" w14:textId="77777777" w:rsidR="000A7A32" w:rsidRDefault="000A7A32">
            <w:pPr>
              <w:rPr>
                <w:rFonts w:ascii="Cambria" w:eastAsia="Lora" w:hAnsi="Cambria" w:cs="Lora"/>
              </w:rPr>
            </w:pPr>
            <w:r>
              <w:rPr>
                <w:rFonts w:ascii="Cambria" w:eastAsia="Lora" w:hAnsi="Cambria" w:cs="Lora"/>
              </w:rPr>
              <w:t>Dimensiones:</w:t>
            </w:r>
          </w:p>
          <w:p w14:paraId="236C9C21" w14:textId="5816A54E" w:rsidR="000A7A32" w:rsidRDefault="71F63C33" w:rsidP="003F7C20">
            <w:pPr>
              <w:pStyle w:val="Prrafodelista"/>
              <w:numPr>
                <w:ilvl w:val="0"/>
                <w:numId w:val="13"/>
              </w:numPr>
              <w:rPr>
                <w:rFonts w:ascii="Cambria" w:eastAsia="Lora" w:hAnsi="Cambria" w:cs="Lora"/>
              </w:rPr>
            </w:pPr>
            <w:r w:rsidRPr="71F63C33">
              <w:rPr>
                <w:rFonts w:ascii="Cambria" w:eastAsia="Lora" w:hAnsi="Cambria" w:cs="Lora"/>
              </w:rPr>
              <w:t>Largo: 14 mm</w:t>
            </w:r>
          </w:p>
          <w:p w14:paraId="019A5D24" w14:textId="311A46B0" w:rsidR="000A7A32" w:rsidRPr="00793F1D" w:rsidRDefault="71F63C33" w:rsidP="003F7C20">
            <w:pPr>
              <w:pStyle w:val="Prrafodelista"/>
              <w:numPr>
                <w:ilvl w:val="0"/>
                <w:numId w:val="13"/>
              </w:numPr>
              <w:rPr>
                <w:rFonts w:ascii="Cambria" w:eastAsia="Lora" w:hAnsi="Cambria" w:cs="Lora"/>
              </w:rPr>
            </w:pPr>
            <w:r w:rsidRPr="71F63C33">
              <w:rPr>
                <w:rFonts w:ascii="Cambria" w:eastAsia="Lora" w:hAnsi="Cambria" w:cs="Lora"/>
              </w:rPr>
              <w:t>Diámetro 3.8 mm</w:t>
            </w:r>
          </w:p>
        </w:tc>
      </w:tr>
      <w:tr w:rsidR="00D547BD" w14:paraId="56B0A27E" w14:textId="77777777" w:rsidTr="71F63C33">
        <w:trPr>
          <w:trHeight w:val="1410"/>
        </w:trPr>
        <w:tc>
          <w:tcPr>
            <w:tcW w:w="5087" w:type="dxa"/>
            <w:vMerge/>
          </w:tcPr>
          <w:p w14:paraId="3C09D74B" w14:textId="77777777" w:rsidR="000A7A32" w:rsidRDefault="000A7A32">
            <w:pPr>
              <w:rPr>
                <w:noProof/>
              </w:rPr>
            </w:pPr>
          </w:p>
        </w:tc>
        <w:tc>
          <w:tcPr>
            <w:tcW w:w="4544" w:type="dxa"/>
          </w:tcPr>
          <w:p w14:paraId="609537BE" w14:textId="77777777" w:rsidR="000A7A32" w:rsidRDefault="000A7A32">
            <w:pPr>
              <w:rPr>
                <w:rFonts w:ascii="Cambria" w:eastAsia="Lora" w:hAnsi="Cambria" w:cs="Lora"/>
              </w:rPr>
            </w:pPr>
          </w:p>
          <w:p w14:paraId="57884DF0" w14:textId="77777777" w:rsidR="000A7A32" w:rsidRDefault="000A7A32">
            <w:pPr>
              <w:rPr>
                <w:rFonts w:ascii="Cambria" w:eastAsia="Lora" w:hAnsi="Cambria" w:cs="Lora"/>
              </w:rPr>
            </w:pPr>
            <w:r>
              <w:rPr>
                <w:rFonts w:ascii="Cambria" w:eastAsia="Lora" w:hAnsi="Cambria" w:cs="Lora"/>
              </w:rPr>
              <w:t>Proveedor:</w:t>
            </w:r>
          </w:p>
          <w:p w14:paraId="2322C8D4" w14:textId="77777777" w:rsidR="000A7A32" w:rsidRDefault="000A7A32">
            <w:pPr>
              <w:rPr>
                <w:rFonts w:ascii="Cambria" w:eastAsia="Lora" w:hAnsi="Cambria" w:cs="Lora"/>
              </w:rPr>
            </w:pPr>
          </w:p>
          <w:p w14:paraId="36478973" w14:textId="653B5259" w:rsidR="000A7A32" w:rsidRDefault="00D71605" w:rsidP="006C2C0B">
            <w:pPr>
              <w:rPr>
                <w:rFonts w:ascii="Cambria" w:eastAsia="Lora" w:hAnsi="Cambria" w:cs="Lora"/>
              </w:rPr>
            </w:pPr>
            <w:hyperlink r:id="rId22" w:history="1">
              <w:r w:rsidR="006C2C0B" w:rsidRPr="008D0FA0">
                <w:rPr>
                  <w:rStyle w:val="Hipervnculo"/>
                  <w:rFonts w:ascii="Cambria" w:eastAsia="Lora" w:hAnsi="Cambria" w:cs="Lora"/>
                </w:rPr>
                <w:t>https://es.rs-online.com/web/p/remaches/2065458</w:t>
              </w:r>
            </w:hyperlink>
          </w:p>
          <w:p w14:paraId="151EB91F" w14:textId="45E61BC7" w:rsidR="006C2C0B" w:rsidRDefault="006C2C0B" w:rsidP="006C2C0B">
            <w:pPr>
              <w:rPr>
                <w:rFonts w:ascii="Cambria" w:eastAsia="Lora" w:hAnsi="Cambria" w:cs="Lora"/>
              </w:rPr>
            </w:pPr>
          </w:p>
        </w:tc>
      </w:tr>
    </w:tbl>
    <w:p w14:paraId="69BC21F1" w14:textId="77777777" w:rsidR="000A7A32" w:rsidRPr="00AF7487" w:rsidRDefault="000A7A32" w:rsidP="40265CBD">
      <w:pPr>
        <w:rPr>
          <w:rFonts w:ascii="Cambria" w:eastAsia="Lora" w:hAnsi="Cambria" w:cs="Lora"/>
          <w:u w:val="single"/>
        </w:rPr>
      </w:pPr>
    </w:p>
    <w:tbl>
      <w:tblPr>
        <w:tblStyle w:val="Tablaconcuadrcula"/>
        <w:tblW w:w="9631" w:type="dxa"/>
        <w:tblLook w:val="04A0" w:firstRow="1" w:lastRow="0" w:firstColumn="1" w:lastColumn="0" w:noHBand="0" w:noVBand="1"/>
      </w:tblPr>
      <w:tblGrid>
        <w:gridCol w:w="5087"/>
        <w:gridCol w:w="4544"/>
      </w:tblGrid>
      <w:tr w:rsidR="00147749" w14:paraId="205DCE7F" w14:textId="77777777">
        <w:trPr>
          <w:trHeight w:val="983"/>
        </w:trPr>
        <w:tc>
          <w:tcPr>
            <w:tcW w:w="9631" w:type="dxa"/>
            <w:gridSpan w:val="2"/>
          </w:tcPr>
          <w:p w14:paraId="172FDDEF" w14:textId="77777777" w:rsidR="00147749" w:rsidRDefault="00147749">
            <w:pPr>
              <w:jc w:val="center"/>
              <w:rPr>
                <w:rFonts w:ascii="Cambria" w:eastAsia="Lora" w:hAnsi="Cambria" w:cs="Lora"/>
              </w:rPr>
            </w:pPr>
          </w:p>
          <w:p w14:paraId="2261E368" w14:textId="4474DA3F" w:rsidR="00147749" w:rsidRDefault="00147749">
            <w:pPr>
              <w:jc w:val="center"/>
              <w:rPr>
                <w:rFonts w:ascii="Cambria" w:eastAsia="Lora" w:hAnsi="Cambria" w:cs="Lora"/>
              </w:rPr>
            </w:pPr>
            <w:r>
              <w:rPr>
                <w:rFonts w:ascii="Cambria" w:eastAsia="Lora" w:hAnsi="Cambria" w:cs="Lora"/>
              </w:rPr>
              <w:t xml:space="preserve">CAJAS </w:t>
            </w:r>
            <w:r w:rsidR="00B50B3D">
              <w:rPr>
                <w:rFonts w:ascii="Cambria" w:eastAsia="Lora" w:hAnsi="Cambria" w:cs="Lora"/>
              </w:rPr>
              <w:t>DE CAR</w:t>
            </w:r>
            <w:r w:rsidR="001B4BC3">
              <w:rPr>
                <w:rFonts w:ascii="Cambria" w:eastAsia="Lora" w:hAnsi="Cambria" w:cs="Lora"/>
              </w:rPr>
              <w:t>T</w:t>
            </w:r>
            <w:r w:rsidR="00B50B3D">
              <w:rPr>
                <w:rFonts w:ascii="Cambria" w:eastAsia="Lora" w:hAnsi="Cambria" w:cs="Lora"/>
              </w:rPr>
              <w:t>O</w:t>
            </w:r>
            <w:r w:rsidR="001B4BC3">
              <w:rPr>
                <w:rFonts w:ascii="Cambria" w:eastAsia="Lora" w:hAnsi="Cambria" w:cs="Lora"/>
              </w:rPr>
              <w:t>N</w:t>
            </w:r>
          </w:p>
        </w:tc>
      </w:tr>
      <w:tr w:rsidR="00147749" w14:paraId="09D8AAB2" w14:textId="77777777">
        <w:trPr>
          <w:trHeight w:val="2123"/>
        </w:trPr>
        <w:tc>
          <w:tcPr>
            <w:tcW w:w="5087" w:type="dxa"/>
            <w:vMerge w:val="restart"/>
          </w:tcPr>
          <w:p w14:paraId="49C79D14" w14:textId="731C0463" w:rsidR="00147749" w:rsidRPr="001831CB" w:rsidRDefault="007F782E">
            <w:pPr>
              <w:jc w:val="center"/>
              <w:rPr>
                <w:rFonts w:ascii="Cambria" w:eastAsia="Lora" w:hAnsi="Cambria" w:cs="Lora"/>
              </w:rPr>
            </w:pPr>
            <w:r>
              <w:rPr>
                <w:noProof/>
              </w:rPr>
              <w:drawing>
                <wp:anchor distT="0" distB="0" distL="114300" distR="114300" simplePos="0" relativeHeight="251658252" behindDoc="1" locked="0" layoutInCell="1" allowOverlap="1" wp14:anchorId="7D536EFE" wp14:editId="499B4E3B">
                  <wp:simplePos x="0" y="0"/>
                  <wp:positionH relativeFrom="column">
                    <wp:posOffset>375920</wp:posOffset>
                  </wp:positionH>
                  <wp:positionV relativeFrom="paragraph">
                    <wp:posOffset>439420</wp:posOffset>
                  </wp:positionV>
                  <wp:extent cx="2228850" cy="2228850"/>
                  <wp:effectExtent l="0" t="0" r="0" b="0"/>
                  <wp:wrapTight wrapText="bothSides">
                    <wp:wrapPolygon edited="0">
                      <wp:start x="0" y="0"/>
                      <wp:lineTo x="0" y="21415"/>
                      <wp:lineTo x="21415" y="21415"/>
                      <wp:lineTo x="21415" y="0"/>
                      <wp:lineTo x="0" y="0"/>
                    </wp:wrapPolygon>
                  </wp:wrapTight>
                  <wp:docPr id="158067217" name="Imagen 1" descr="CAJA PARA 12 BOTELLAS CON SEPARADORES - Tienda Embalaj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JA PARA 12 BOTELLAS CON SEPARADORES - Tienda Embalaj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28850"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44" w:type="dxa"/>
          </w:tcPr>
          <w:p w14:paraId="09E1D1EC" w14:textId="77777777" w:rsidR="00147749" w:rsidRDefault="00147749" w:rsidP="001E6F67">
            <w:pPr>
              <w:jc w:val="both"/>
              <w:rPr>
                <w:rFonts w:ascii="Cambria" w:eastAsia="Lora" w:hAnsi="Cambria" w:cs="Lora"/>
              </w:rPr>
            </w:pPr>
          </w:p>
          <w:p w14:paraId="373F136A" w14:textId="3C028B46" w:rsidR="00147749" w:rsidRDefault="001B4BC3" w:rsidP="001E6F67">
            <w:pPr>
              <w:jc w:val="both"/>
              <w:rPr>
                <w:rFonts w:ascii="Cambria" w:eastAsia="Lora" w:hAnsi="Cambria" w:cs="Lora"/>
              </w:rPr>
            </w:pPr>
            <w:r>
              <w:rPr>
                <w:rFonts w:ascii="Cambria" w:eastAsia="Lora" w:hAnsi="Cambria" w:cs="Lora"/>
              </w:rPr>
              <w:t xml:space="preserve">Caja de cartón con </w:t>
            </w:r>
            <w:r w:rsidR="002C2169">
              <w:rPr>
                <w:rFonts w:ascii="Cambria" w:eastAsia="Lora" w:hAnsi="Cambria" w:cs="Lora"/>
              </w:rPr>
              <w:t xml:space="preserve">separadores </w:t>
            </w:r>
            <w:r w:rsidR="00F03E20">
              <w:rPr>
                <w:rFonts w:ascii="Cambria" w:eastAsia="Lora" w:hAnsi="Cambria" w:cs="Lora"/>
              </w:rPr>
              <w:t xml:space="preserve">que </w:t>
            </w:r>
            <w:r w:rsidR="00485B8A">
              <w:rPr>
                <w:rFonts w:ascii="Cambria" w:eastAsia="Lora" w:hAnsi="Cambria" w:cs="Lora"/>
              </w:rPr>
              <w:t xml:space="preserve">aseguran </w:t>
            </w:r>
            <w:r w:rsidR="000B3041">
              <w:rPr>
                <w:rFonts w:ascii="Cambria" w:eastAsia="Lora" w:hAnsi="Cambria" w:cs="Lora"/>
              </w:rPr>
              <w:t xml:space="preserve">un </w:t>
            </w:r>
            <w:r w:rsidR="00B6030E">
              <w:rPr>
                <w:rFonts w:ascii="Cambria" w:eastAsia="Lora" w:hAnsi="Cambria" w:cs="Lora"/>
              </w:rPr>
              <w:t>transporte</w:t>
            </w:r>
            <w:r w:rsidR="007907A1">
              <w:rPr>
                <w:rFonts w:ascii="Cambria" w:eastAsia="Lora" w:hAnsi="Cambria" w:cs="Lora"/>
              </w:rPr>
              <w:t xml:space="preserve"> seguro de las herramientas una vez salen de </w:t>
            </w:r>
            <w:r w:rsidR="00B6030E">
              <w:rPr>
                <w:rFonts w:ascii="Cambria" w:eastAsia="Lora" w:hAnsi="Cambria" w:cs="Lora"/>
              </w:rPr>
              <w:t>la planta</w:t>
            </w:r>
          </w:p>
        </w:tc>
      </w:tr>
      <w:tr w:rsidR="00147749" w14:paraId="0DE1DB14" w14:textId="77777777">
        <w:trPr>
          <w:trHeight w:val="1410"/>
        </w:trPr>
        <w:tc>
          <w:tcPr>
            <w:tcW w:w="5087" w:type="dxa"/>
            <w:vMerge/>
          </w:tcPr>
          <w:p w14:paraId="58191254" w14:textId="77777777" w:rsidR="00147749" w:rsidRDefault="00147749">
            <w:pPr>
              <w:rPr>
                <w:noProof/>
              </w:rPr>
            </w:pPr>
          </w:p>
        </w:tc>
        <w:tc>
          <w:tcPr>
            <w:tcW w:w="4544" w:type="dxa"/>
          </w:tcPr>
          <w:p w14:paraId="54E10C09" w14:textId="77777777" w:rsidR="00147749" w:rsidRDefault="00147749">
            <w:pPr>
              <w:rPr>
                <w:rFonts w:ascii="Cambria" w:eastAsia="Lora" w:hAnsi="Cambria" w:cs="Lora"/>
              </w:rPr>
            </w:pPr>
            <w:r>
              <w:rPr>
                <w:rFonts w:ascii="Cambria" w:eastAsia="Lora" w:hAnsi="Cambria" w:cs="Lora"/>
              </w:rPr>
              <w:t xml:space="preserve"> </w:t>
            </w:r>
          </w:p>
          <w:p w14:paraId="5897A835" w14:textId="77777777" w:rsidR="00147749" w:rsidRDefault="00147749">
            <w:pPr>
              <w:rPr>
                <w:rFonts w:ascii="Cambria" w:eastAsia="Lora" w:hAnsi="Cambria" w:cs="Lora"/>
              </w:rPr>
            </w:pPr>
            <w:r>
              <w:rPr>
                <w:rFonts w:ascii="Cambria" w:eastAsia="Lora" w:hAnsi="Cambria" w:cs="Lora"/>
              </w:rPr>
              <w:t>Dimensiones:</w:t>
            </w:r>
          </w:p>
          <w:p w14:paraId="4D1CEB85" w14:textId="520E2093" w:rsidR="00147749" w:rsidRDefault="00147749" w:rsidP="00147749">
            <w:pPr>
              <w:pStyle w:val="Prrafodelista"/>
              <w:numPr>
                <w:ilvl w:val="0"/>
                <w:numId w:val="13"/>
              </w:numPr>
              <w:rPr>
                <w:rFonts w:ascii="Cambria" w:eastAsia="Lora" w:hAnsi="Cambria" w:cs="Lora"/>
              </w:rPr>
            </w:pPr>
            <w:r w:rsidRPr="71F63C33">
              <w:rPr>
                <w:rFonts w:ascii="Cambria" w:eastAsia="Lora" w:hAnsi="Cambria" w:cs="Lora"/>
              </w:rPr>
              <w:t>Largo: 1</w:t>
            </w:r>
            <w:r w:rsidR="008D7AA7">
              <w:rPr>
                <w:rFonts w:ascii="Cambria" w:eastAsia="Lora" w:hAnsi="Cambria" w:cs="Lora"/>
              </w:rPr>
              <w:t>50</w:t>
            </w:r>
            <w:r w:rsidR="00E20373">
              <w:rPr>
                <w:rFonts w:ascii="Cambria" w:eastAsia="Lora" w:hAnsi="Cambria" w:cs="Lora"/>
              </w:rPr>
              <w:t xml:space="preserve"> cm </w:t>
            </w:r>
          </w:p>
          <w:p w14:paraId="1A03F26A" w14:textId="4097C333" w:rsidR="00147749" w:rsidRDefault="0065596A" w:rsidP="00147749">
            <w:pPr>
              <w:pStyle w:val="Prrafodelista"/>
              <w:numPr>
                <w:ilvl w:val="0"/>
                <w:numId w:val="13"/>
              </w:numPr>
              <w:rPr>
                <w:rFonts w:ascii="Cambria" w:eastAsia="Lora" w:hAnsi="Cambria" w:cs="Lora"/>
              </w:rPr>
            </w:pPr>
            <w:r>
              <w:rPr>
                <w:rFonts w:ascii="Cambria" w:eastAsia="Lora" w:hAnsi="Cambria" w:cs="Lora"/>
              </w:rPr>
              <w:t xml:space="preserve">Ancho </w:t>
            </w:r>
            <w:r w:rsidRPr="71F63C33">
              <w:rPr>
                <w:rFonts w:ascii="Cambria" w:eastAsia="Lora" w:hAnsi="Cambria" w:cs="Lora"/>
              </w:rPr>
              <w:t>100</w:t>
            </w:r>
            <w:r w:rsidR="00147749" w:rsidRPr="71F63C33">
              <w:rPr>
                <w:rFonts w:ascii="Cambria" w:eastAsia="Lora" w:hAnsi="Cambria" w:cs="Lora"/>
              </w:rPr>
              <w:t xml:space="preserve"> mm</w:t>
            </w:r>
          </w:p>
          <w:p w14:paraId="6984273A" w14:textId="12DDDA95" w:rsidR="006951EF" w:rsidRPr="00793F1D" w:rsidRDefault="0065596A" w:rsidP="00147749">
            <w:pPr>
              <w:pStyle w:val="Prrafodelista"/>
              <w:numPr>
                <w:ilvl w:val="0"/>
                <w:numId w:val="13"/>
              </w:numPr>
              <w:rPr>
                <w:rFonts w:ascii="Cambria" w:eastAsia="Lora" w:hAnsi="Cambria" w:cs="Lora"/>
              </w:rPr>
            </w:pPr>
            <w:r>
              <w:rPr>
                <w:rFonts w:ascii="Cambria" w:eastAsia="Lora" w:hAnsi="Cambria" w:cs="Lora"/>
              </w:rPr>
              <w:t>Profundidad 150 cm</w:t>
            </w:r>
          </w:p>
        </w:tc>
      </w:tr>
      <w:tr w:rsidR="00147749" w14:paraId="58760A61" w14:textId="77777777">
        <w:trPr>
          <w:trHeight w:val="1410"/>
        </w:trPr>
        <w:tc>
          <w:tcPr>
            <w:tcW w:w="5087" w:type="dxa"/>
            <w:vMerge/>
          </w:tcPr>
          <w:p w14:paraId="2C9E3D2C" w14:textId="77777777" w:rsidR="00147749" w:rsidRDefault="00147749">
            <w:pPr>
              <w:rPr>
                <w:noProof/>
              </w:rPr>
            </w:pPr>
          </w:p>
        </w:tc>
        <w:tc>
          <w:tcPr>
            <w:tcW w:w="4544" w:type="dxa"/>
          </w:tcPr>
          <w:p w14:paraId="4D9D8F95" w14:textId="77777777" w:rsidR="00147749" w:rsidRDefault="00147749">
            <w:pPr>
              <w:rPr>
                <w:rFonts w:ascii="Cambria" w:eastAsia="Lora" w:hAnsi="Cambria" w:cs="Lora"/>
              </w:rPr>
            </w:pPr>
          </w:p>
          <w:p w14:paraId="309A35B9" w14:textId="77777777" w:rsidR="00147749" w:rsidRDefault="00147749">
            <w:pPr>
              <w:rPr>
                <w:rFonts w:ascii="Cambria" w:eastAsia="Lora" w:hAnsi="Cambria" w:cs="Lora"/>
              </w:rPr>
            </w:pPr>
            <w:r>
              <w:rPr>
                <w:rFonts w:ascii="Cambria" w:eastAsia="Lora" w:hAnsi="Cambria" w:cs="Lora"/>
              </w:rPr>
              <w:t>Proveedor:</w:t>
            </w:r>
          </w:p>
          <w:p w14:paraId="270BD7F2" w14:textId="77777777" w:rsidR="00147749" w:rsidRDefault="00147749">
            <w:pPr>
              <w:rPr>
                <w:rFonts w:ascii="Cambria" w:eastAsia="Lora" w:hAnsi="Cambria" w:cs="Lora"/>
              </w:rPr>
            </w:pPr>
          </w:p>
          <w:p w14:paraId="10EC689D" w14:textId="7CB4B85B" w:rsidR="00147749" w:rsidRDefault="004E0D70" w:rsidP="004E0D70">
            <w:pPr>
              <w:rPr>
                <w:rFonts w:ascii="Cambria" w:eastAsia="Lora" w:hAnsi="Cambria" w:cs="Lora"/>
              </w:rPr>
            </w:pPr>
            <w:r w:rsidRPr="004E0D70">
              <w:rPr>
                <w:rFonts w:ascii="Cambria" w:eastAsia="Lora" w:hAnsi="Cambria" w:cs="Lora"/>
              </w:rPr>
              <w:t>https://www.procarton.net/</w:t>
            </w:r>
          </w:p>
        </w:tc>
      </w:tr>
    </w:tbl>
    <w:p w14:paraId="12838705" w14:textId="3DE044B5" w:rsidR="2FCF2896" w:rsidRDefault="2FCF2896" w:rsidP="009A326A">
      <w:pPr>
        <w:pStyle w:val="Ttulo1"/>
      </w:pPr>
      <w:bookmarkStart w:id="23" w:name="_Toc167307577"/>
      <w:bookmarkStart w:id="24" w:name="ETAPAS"/>
      <w:r w:rsidRPr="2FCF2896">
        <w:lastRenderedPageBreak/>
        <w:t>5. ETAPAS DEL PROCESO</w:t>
      </w:r>
      <w:r w:rsidR="00967C98">
        <w:t xml:space="preserve"> Y DESCRIPCION DE MAQUINARIA</w:t>
      </w:r>
      <w:bookmarkEnd w:id="23"/>
    </w:p>
    <w:bookmarkEnd w:id="24"/>
    <w:p w14:paraId="5F8F662D" w14:textId="061F900A" w:rsidR="2FCF2896" w:rsidRDefault="2FCF2896" w:rsidP="2FCF2896">
      <w:pPr>
        <w:jc w:val="both"/>
        <w:rPr>
          <w:rFonts w:ascii="Cambria" w:eastAsia="Lora" w:hAnsi="Cambria" w:cs="Lora"/>
          <w:sz w:val="22"/>
          <w:szCs w:val="22"/>
        </w:rPr>
      </w:pPr>
      <w:r w:rsidRPr="2FCF2896">
        <w:rPr>
          <w:rFonts w:ascii="Cambria" w:eastAsia="Lora" w:hAnsi="Cambria" w:cs="Lora"/>
          <w:sz w:val="22"/>
          <w:szCs w:val="22"/>
        </w:rPr>
        <w:t xml:space="preserve">En esta sección, </w:t>
      </w:r>
      <w:r w:rsidR="007B780B">
        <w:rPr>
          <w:rFonts w:ascii="Cambria" w:eastAsia="Lora" w:hAnsi="Cambria" w:cs="Lora"/>
          <w:sz w:val="22"/>
          <w:szCs w:val="22"/>
        </w:rPr>
        <w:t xml:space="preserve">se </w:t>
      </w:r>
      <w:r w:rsidR="00BF2D64">
        <w:rPr>
          <w:rFonts w:ascii="Cambria" w:eastAsia="Lora" w:hAnsi="Cambria" w:cs="Lora"/>
          <w:sz w:val="22"/>
          <w:szCs w:val="22"/>
        </w:rPr>
        <w:t>describe con detalle</w:t>
      </w:r>
      <w:r w:rsidRPr="2FCF2896">
        <w:rPr>
          <w:rFonts w:ascii="Cambria" w:eastAsia="Lora" w:hAnsi="Cambria" w:cs="Lora"/>
          <w:sz w:val="22"/>
          <w:szCs w:val="22"/>
        </w:rPr>
        <w:t xml:space="preserve"> las fases que conforman el proceso íntegro de fabricación. Considerando </w:t>
      </w:r>
      <w:r w:rsidR="00BF2D64">
        <w:rPr>
          <w:rFonts w:ascii="Cambria" w:eastAsia="Lora" w:hAnsi="Cambria" w:cs="Lora"/>
          <w:sz w:val="22"/>
          <w:szCs w:val="22"/>
        </w:rPr>
        <w:t xml:space="preserve">que las </w:t>
      </w:r>
      <w:r w:rsidRPr="2FCF2896">
        <w:rPr>
          <w:rFonts w:ascii="Cambria" w:eastAsia="Lora" w:hAnsi="Cambria" w:cs="Lora"/>
          <w:sz w:val="22"/>
          <w:szCs w:val="22"/>
        </w:rPr>
        <w:t xml:space="preserve">etapas están diseñadas para un método de fabricación automatizado, </w:t>
      </w:r>
      <w:r w:rsidR="00643DB5">
        <w:rPr>
          <w:rFonts w:ascii="Cambria" w:eastAsia="Lora" w:hAnsi="Cambria" w:cs="Lora"/>
          <w:sz w:val="22"/>
          <w:szCs w:val="22"/>
        </w:rPr>
        <w:t>se consideraran y contemplaran d</w:t>
      </w:r>
      <w:r w:rsidR="00F22324">
        <w:rPr>
          <w:rFonts w:ascii="Cambria" w:eastAsia="Lora" w:hAnsi="Cambria" w:cs="Lora"/>
          <w:sz w:val="22"/>
          <w:szCs w:val="22"/>
        </w:rPr>
        <w:t xml:space="preserve">iferencias y ventajas respecto a un método de trabajo </w:t>
      </w:r>
      <w:r w:rsidR="00E7734F">
        <w:rPr>
          <w:rFonts w:ascii="Cambria" w:eastAsia="Lora" w:hAnsi="Cambria" w:cs="Lora"/>
          <w:sz w:val="22"/>
          <w:szCs w:val="22"/>
        </w:rPr>
        <w:t>más</w:t>
      </w:r>
      <w:r w:rsidR="00F22324">
        <w:rPr>
          <w:rFonts w:ascii="Cambria" w:eastAsia="Lora" w:hAnsi="Cambria" w:cs="Lora"/>
          <w:sz w:val="22"/>
          <w:szCs w:val="22"/>
        </w:rPr>
        <w:t xml:space="preserve"> tradicional.</w:t>
      </w:r>
    </w:p>
    <w:p w14:paraId="794C2AA2" w14:textId="34C3587F" w:rsidR="00121031" w:rsidRDefault="00121031" w:rsidP="009A326A">
      <w:pPr>
        <w:pStyle w:val="Ttulo2"/>
      </w:pPr>
      <w:bookmarkStart w:id="25" w:name="_Toc167307578"/>
      <w:bookmarkStart w:id="26" w:name="OBTENCIONPLANCHAS"/>
      <w:r w:rsidRPr="2FCF2896">
        <w:t>5</w:t>
      </w:r>
      <w:r w:rsidR="00E7734F">
        <w:t>.1</w:t>
      </w:r>
      <w:r w:rsidR="0093031D">
        <w:t>.</w:t>
      </w:r>
      <w:r w:rsidR="00E7734F">
        <w:t xml:space="preserve"> </w:t>
      </w:r>
      <w:r w:rsidR="0093031D">
        <w:t>OBTENCION DE PLANCHAS</w:t>
      </w:r>
      <w:bookmarkEnd w:id="25"/>
    </w:p>
    <w:p w14:paraId="44A966DA" w14:textId="7C0A5DF4" w:rsidR="2FCF2896" w:rsidRPr="009A326A" w:rsidRDefault="2FCF2896" w:rsidP="009A326A">
      <w:pPr>
        <w:pStyle w:val="Ttulo3"/>
      </w:pPr>
      <w:bookmarkStart w:id="27" w:name="_Toc167307579"/>
      <w:bookmarkStart w:id="28" w:name="DESBOBINARLAMINAR"/>
      <w:bookmarkEnd w:id="26"/>
      <w:r w:rsidRPr="009A326A">
        <w:t>5.1</w:t>
      </w:r>
      <w:r w:rsidR="0093031D" w:rsidRPr="009A326A">
        <w:t xml:space="preserve">.1. </w:t>
      </w:r>
      <w:r w:rsidR="007B780B" w:rsidRPr="009A326A">
        <w:t>DESBOBINAR Y</w:t>
      </w:r>
      <w:r w:rsidRPr="009A326A">
        <w:t xml:space="preserve"> LAM</w:t>
      </w:r>
      <w:r w:rsidR="00C66B23" w:rsidRPr="009A326A">
        <w:t>I</w:t>
      </w:r>
      <w:r w:rsidRPr="009A326A">
        <w:t>NAR:</w:t>
      </w:r>
      <w:bookmarkEnd w:id="27"/>
    </w:p>
    <w:bookmarkEnd w:id="28"/>
    <w:p w14:paraId="7AC7FF28" w14:textId="3144F5EF" w:rsidR="2FCF2896" w:rsidRDefault="2FCF2896" w:rsidP="2FCF2896">
      <w:pPr>
        <w:jc w:val="both"/>
        <w:rPr>
          <w:rFonts w:ascii="Cambria" w:eastAsia="Lora" w:hAnsi="Cambria" w:cs="Lora"/>
          <w:sz w:val="22"/>
          <w:szCs w:val="22"/>
        </w:rPr>
      </w:pPr>
      <w:r w:rsidRPr="2FCF2896">
        <w:rPr>
          <w:rFonts w:ascii="Cambria" w:eastAsia="Lora" w:hAnsi="Cambria" w:cs="Lora"/>
          <w:sz w:val="22"/>
          <w:szCs w:val="22"/>
        </w:rPr>
        <w:t>Consiste en desenrollar la bobina de acero.</w:t>
      </w:r>
    </w:p>
    <w:p w14:paraId="3F2FD2A2" w14:textId="24F36914" w:rsidR="2FCF2896" w:rsidRDefault="2FCF2896" w:rsidP="003F7C20">
      <w:pPr>
        <w:pStyle w:val="Prrafodelista"/>
        <w:numPr>
          <w:ilvl w:val="0"/>
          <w:numId w:val="9"/>
        </w:numPr>
        <w:jc w:val="both"/>
        <w:rPr>
          <w:rFonts w:ascii="Cambria" w:eastAsia="Lora" w:hAnsi="Cambria" w:cs="Lora"/>
          <w:b/>
          <w:bCs/>
          <w:sz w:val="22"/>
          <w:szCs w:val="22"/>
        </w:rPr>
      </w:pPr>
      <w:r w:rsidRPr="2FCF2896">
        <w:rPr>
          <w:rFonts w:ascii="Cambria" w:eastAsia="Lora" w:hAnsi="Cambria" w:cs="Lora"/>
          <w:b/>
          <w:bCs/>
          <w:sz w:val="22"/>
          <w:szCs w:val="22"/>
        </w:rPr>
        <w:t>METODO TRADICIONAL:</w:t>
      </w:r>
    </w:p>
    <w:p w14:paraId="718AE055" w14:textId="092BFC46" w:rsidR="2FCF2896" w:rsidRDefault="2FCF2896" w:rsidP="2FCF2896">
      <w:pPr>
        <w:jc w:val="both"/>
        <w:rPr>
          <w:rFonts w:ascii="Cambria" w:eastAsia="Lora" w:hAnsi="Cambria" w:cs="Lora"/>
          <w:sz w:val="22"/>
          <w:szCs w:val="22"/>
        </w:rPr>
      </w:pPr>
      <w:r w:rsidRPr="2FCF2896">
        <w:rPr>
          <w:rFonts w:ascii="Cambria" w:eastAsia="Lora" w:hAnsi="Cambria" w:cs="Lora"/>
          <w:sz w:val="22"/>
          <w:szCs w:val="22"/>
        </w:rPr>
        <w:t xml:space="preserve">Antiguamente, </w:t>
      </w:r>
      <w:r w:rsidR="00F22324" w:rsidRPr="2FCF2896">
        <w:rPr>
          <w:rFonts w:ascii="Cambria" w:eastAsia="Lora" w:hAnsi="Cambria" w:cs="Lora"/>
          <w:sz w:val="22"/>
          <w:szCs w:val="22"/>
        </w:rPr>
        <w:t>desbobinar</w:t>
      </w:r>
      <w:r w:rsidRPr="2FCF2896">
        <w:rPr>
          <w:rFonts w:ascii="Cambria" w:eastAsia="Lora" w:hAnsi="Cambria" w:cs="Lora"/>
          <w:sz w:val="22"/>
          <w:szCs w:val="22"/>
        </w:rPr>
        <w:t xml:space="preserve"> una bobina de acero y laminarla de forma tradicional era un proceso mayormente manual. Se desenrollaba el metal con herramientas como pinzas y barras de metal y luego se alimentaba a través de rodillos de laminado accionados manualmente. Los operadores ajustaban la presión y velocidad de los rodillos y realizaban inspecciones visuales para detectar defectos.</w:t>
      </w:r>
    </w:p>
    <w:p w14:paraId="42D4A2CF" w14:textId="268FB0C3" w:rsidR="2FCF2896" w:rsidRDefault="2FCF2896" w:rsidP="003F7C20">
      <w:pPr>
        <w:pStyle w:val="Prrafodelista"/>
        <w:numPr>
          <w:ilvl w:val="0"/>
          <w:numId w:val="9"/>
        </w:numPr>
        <w:jc w:val="both"/>
        <w:rPr>
          <w:rFonts w:ascii="Cambria" w:eastAsia="Lora" w:hAnsi="Cambria" w:cs="Lora"/>
          <w:b/>
          <w:bCs/>
          <w:sz w:val="22"/>
          <w:szCs w:val="22"/>
        </w:rPr>
      </w:pPr>
      <w:r w:rsidRPr="2FCF2896">
        <w:rPr>
          <w:rFonts w:ascii="Cambria" w:eastAsia="Lora" w:hAnsi="Cambria" w:cs="Lora"/>
          <w:b/>
          <w:bCs/>
          <w:sz w:val="22"/>
          <w:szCs w:val="22"/>
        </w:rPr>
        <w:t>METODO AUTOMATIZADO:</w:t>
      </w:r>
    </w:p>
    <w:p w14:paraId="1BF4AD39" w14:textId="038B64AA" w:rsidR="2FCF2896" w:rsidRDefault="2FCF2896" w:rsidP="2FCF2896">
      <w:pPr>
        <w:jc w:val="both"/>
        <w:rPr>
          <w:rFonts w:ascii="Cambria" w:eastAsia="Lora" w:hAnsi="Cambria" w:cs="Lora"/>
          <w:sz w:val="22"/>
          <w:szCs w:val="22"/>
        </w:rPr>
      </w:pPr>
      <w:r w:rsidRPr="2FCF2896">
        <w:rPr>
          <w:rFonts w:ascii="Cambria" w:eastAsia="Lora" w:hAnsi="Cambria" w:cs="Lora"/>
          <w:sz w:val="22"/>
          <w:szCs w:val="22"/>
        </w:rPr>
        <w:t>En un proceso automatizado, la bobina de acero se desenrolla automáticamente y se alimenta a través de rodillos de laminado controlados por sistemas computarizados. La presión y velocidad de los rodillos se ajustan automáticamente para lograr un laminado uniforme. Además, se utilizan sistemas automatizados y sensores para detectar defectos en el metal laminado de manera precisa y eficiente. Este enfoque minimiza la intervención humana y aumenta la eficiencia del proceso de laminado.</w:t>
      </w:r>
    </w:p>
    <w:p w14:paraId="325087FF" w14:textId="2F3F0E34" w:rsidR="00195A5A" w:rsidRDefault="2FCF2896" w:rsidP="005929CA">
      <w:pPr>
        <w:jc w:val="both"/>
        <w:rPr>
          <w:rFonts w:ascii="Cambria" w:eastAsia="Lora" w:hAnsi="Cambria" w:cs="Lora"/>
          <w:sz w:val="22"/>
          <w:szCs w:val="22"/>
        </w:rPr>
      </w:pPr>
      <w:r w:rsidRPr="2FCF2896">
        <w:rPr>
          <w:rFonts w:ascii="Cambria" w:eastAsia="Lora" w:hAnsi="Cambria" w:cs="Lora"/>
          <w:sz w:val="22"/>
          <w:szCs w:val="22"/>
        </w:rPr>
        <w:t>Para este proceso se ha escogido la laminadora “FORSTNER AUG 5000” con las siguientes características:</w:t>
      </w:r>
    </w:p>
    <w:tbl>
      <w:tblPr>
        <w:tblStyle w:val="Tablaconcuadrcula"/>
        <w:tblW w:w="9631" w:type="dxa"/>
        <w:tblLayout w:type="fixed"/>
        <w:tblLook w:val="04A0" w:firstRow="1" w:lastRow="0" w:firstColumn="1" w:lastColumn="0" w:noHBand="0" w:noVBand="1"/>
      </w:tblPr>
      <w:tblGrid>
        <w:gridCol w:w="5087"/>
        <w:gridCol w:w="4544"/>
      </w:tblGrid>
      <w:tr w:rsidR="00910174" w14:paraId="2B8723E3" w14:textId="77777777" w:rsidTr="71F63C33">
        <w:trPr>
          <w:trHeight w:val="409"/>
        </w:trPr>
        <w:tc>
          <w:tcPr>
            <w:tcW w:w="9631" w:type="dxa"/>
            <w:gridSpan w:val="2"/>
          </w:tcPr>
          <w:p w14:paraId="64BFC220" w14:textId="518A46F4" w:rsidR="00910174" w:rsidRDefault="00910174" w:rsidP="00910174">
            <w:pPr>
              <w:jc w:val="center"/>
              <w:rPr>
                <w:rFonts w:ascii="Cambria" w:eastAsia="Lora" w:hAnsi="Cambria" w:cs="Lora"/>
              </w:rPr>
            </w:pPr>
            <w:r w:rsidRPr="2FCF2896">
              <w:rPr>
                <w:rFonts w:ascii="Cambria" w:eastAsia="Lora" w:hAnsi="Cambria" w:cs="Lora"/>
                <w:sz w:val="22"/>
                <w:szCs w:val="22"/>
              </w:rPr>
              <w:t>FORSTNER AUG 5000</w:t>
            </w:r>
          </w:p>
        </w:tc>
      </w:tr>
      <w:tr w:rsidR="00910174" w14:paraId="60BF82B2" w14:textId="77777777" w:rsidTr="00AC7227">
        <w:trPr>
          <w:trHeight w:val="2548"/>
        </w:trPr>
        <w:tc>
          <w:tcPr>
            <w:tcW w:w="5087" w:type="dxa"/>
            <w:vMerge w:val="restart"/>
          </w:tcPr>
          <w:p w14:paraId="7A788245" w14:textId="40884004" w:rsidR="00910174" w:rsidRPr="001831CB" w:rsidRDefault="00910174" w:rsidP="00910174">
            <w:pPr>
              <w:jc w:val="center"/>
              <w:rPr>
                <w:rFonts w:ascii="Cambria" w:eastAsia="Lora" w:hAnsi="Cambria" w:cs="Lora"/>
              </w:rPr>
            </w:pPr>
            <w:r>
              <w:rPr>
                <w:noProof/>
              </w:rPr>
              <w:drawing>
                <wp:anchor distT="0" distB="0" distL="114300" distR="114300" simplePos="0" relativeHeight="251658244" behindDoc="1" locked="0" layoutInCell="1" allowOverlap="1" wp14:anchorId="460CB9BC" wp14:editId="7AD2F13A">
                  <wp:simplePos x="0" y="0"/>
                  <wp:positionH relativeFrom="column">
                    <wp:posOffset>243840</wp:posOffset>
                  </wp:positionH>
                  <wp:positionV relativeFrom="paragraph">
                    <wp:posOffset>882378</wp:posOffset>
                  </wp:positionV>
                  <wp:extent cx="2615689" cy="1404257"/>
                  <wp:effectExtent l="0" t="0" r="0" b="5715"/>
                  <wp:wrapTight wrapText="bothSides">
                    <wp:wrapPolygon edited="0">
                      <wp:start x="0" y="0"/>
                      <wp:lineTo x="0" y="21395"/>
                      <wp:lineTo x="21395" y="21395"/>
                      <wp:lineTo x="21395" y="0"/>
                      <wp:lineTo x="0" y="0"/>
                    </wp:wrapPolygon>
                  </wp:wrapTight>
                  <wp:docPr id="1495499910" name="Picture 1495499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15689" cy="1404257"/>
                          </a:xfrm>
                          <a:prstGeom prst="rect">
                            <a:avLst/>
                          </a:prstGeom>
                        </pic:spPr>
                      </pic:pic>
                    </a:graphicData>
                  </a:graphic>
                </wp:anchor>
              </w:drawing>
            </w:r>
          </w:p>
        </w:tc>
        <w:tc>
          <w:tcPr>
            <w:tcW w:w="4544" w:type="dxa"/>
          </w:tcPr>
          <w:p w14:paraId="1C5D4F8B" w14:textId="2110B7E2" w:rsidR="00910174" w:rsidRDefault="00910174" w:rsidP="00910174">
            <w:pPr>
              <w:rPr>
                <w:rFonts w:ascii="Cambria" w:eastAsia="Lora" w:hAnsi="Cambria" w:cs="Lora"/>
              </w:rPr>
            </w:pPr>
          </w:p>
          <w:p w14:paraId="28CD2B29" w14:textId="77777777" w:rsidR="00910174" w:rsidRPr="00313F55" w:rsidRDefault="71F63C33" w:rsidP="003F7C20">
            <w:pPr>
              <w:pStyle w:val="Prrafodelista"/>
              <w:numPr>
                <w:ilvl w:val="0"/>
                <w:numId w:val="13"/>
              </w:numPr>
              <w:rPr>
                <w:rFonts w:ascii="Cambria" w:eastAsia="Lora" w:hAnsi="Cambria" w:cs="Lora"/>
                <w:sz w:val="22"/>
                <w:szCs w:val="22"/>
              </w:rPr>
            </w:pPr>
            <w:r w:rsidRPr="71F63C33">
              <w:rPr>
                <w:rFonts w:ascii="Cambria" w:eastAsia="Lora" w:hAnsi="Cambria" w:cs="Lora"/>
                <w:sz w:val="22"/>
                <w:szCs w:val="22"/>
              </w:rPr>
              <w:t>Control tipo CNC</w:t>
            </w:r>
          </w:p>
          <w:p w14:paraId="6265212C" w14:textId="421E0FC9" w:rsidR="008742E5" w:rsidRPr="00313F55" w:rsidRDefault="71F63C33" w:rsidP="003F7C20">
            <w:pPr>
              <w:pStyle w:val="Prrafodelista"/>
              <w:numPr>
                <w:ilvl w:val="0"/>
                <w:numId w:val="13"/>
              </w:numPr>
              <w:jc w:val="both"/>
              <w:rPr>
                <w:rFonts w:ascii="Cambria" w:eastAsia="Lora" w:hAnsi="Cambria" w:cs="Lora"/>
                <w:sz w:val="22"/>
                <w:szCs w:val="22"/>
              </w:rPr>
            </w:pPr>
            <w:r w:rsidRPr="71F63C33">
              <w:rPr>
                <w:rFonts w:ascii="Cambria" w:eastAsia="Lora" w:hAnsi="Cambria" w:cs="Lora"/>
                <w:sz w:val="22"/>
                <w:szCs w:val="22"/>
              </w:rPr>
              <w:t>Capacidad de laminado de 2 a 4 mm de acero</w:t>
            </w:r>
          </w:p>
          <w:p w14:paraId="5CB674BE" w14:textId="77777777" w:rsidR="008742E5" w:rsidRPr="00313F55" w:rsidRDefault="71F63C33" w:rsidP="003F7C20">
            <w:pPr>
              <w:pStyle w:val="Prrafodelista"/>
              <w:numPr>
                <w:ilvl w:val="0"/>
                <w:numId w:val="13"/>
              </w:numPr>
              <w:jc w:val="both"/>
              <w:rPr>
                <w:rFonts w:ascii="Cambria" w:eastAsia="Lora" w:hAnsi="Cambria" w:cs="Lora"/>
                <w:sz w:val="22"/>
                <w:szCs w:val="22"/>
              </w:rPr>
            </w:pPr>
            <w:r w:rsidRPr="71F63C33">
              <w:rPr>
                <w:rFonts w:ascii="Cambria" w:eastAsia="Lora" w:hAnsi="Cambria" w:cs="Lora"/>
                <w:sz w:val="22"/>
                <w:szCs w:val="22"/>
              </w:rPr>
              <w:t>Maneja bobinas de hasta 5 toneladas</w:t>
            </w:r>
          </w:p>
          <w:p w14:paraId="5EA97C1B" w14:textId="77777777" w:rsidR="008742E5" w:rsidRPr="00313F55" w:rsidRDefault="71F63C33" w:rsidP="003F7C20">
            <w:pPr>
              <w:pStyle w:val="Prrafodelista"/>
              <w:numPr>
                <w:ilvl w:val="0"/>
                <w:numId w:val="13"/>
              </w:numPr>
              <w:jc w:val="both"/>
              <w:rPr>
                <w:rFonts w:ascii="Cambria" w:eastAsia="Lora" w:hAnsi="Cambria" w:cs="Lora"/>
                <w:sz w:val="22"/>
                <w:szCs w:val="22"/>
              </w:rPr>
            </w:pPr>
            <w:r w:rsidRPr="71F63C33">
              <w:rPr>
                <w:rFonts w:ascii="Cambria" w:eastAsia="Lora" w:hAnsi="Cambria" w:cs="Lora"/>
                <w:sz w:val="22"/>
                <w:szCs w:val="22"/>
              </w:rPr>
              <w:t>Velocidad de hasta 35 metros por minuto</w:t>
            </w:r>
          </w:p>
          <w:p w14:paraId="06114CE4" w14:textId="05BAB478" w:rsidR="008742E5" w:rsidRPr="00AC7227" w:rsidRDefault="71F63C33" w:rsidP="00AC7227">
            <w:pPr>
              <w:pStyle w:val="Prrafodelista"/>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eastAsia="Times New Roman" w:hAnsi="Cambria" w:cs="Courier New"/>
                <w:sz w:val="22"/>
                <w:szCs w:val="22"/>
                <w:lang w:eastAsia="es-ES"/>
              </w:rPr>
            </w:pPr>
            <w:r w:rsidRPr="71F63C33">
              <w:rPr>
                <w:rFonts w:ascii="Cambria" w:eastAsia="Times New Roman" w:hAnsi="Cambria" w:cs="Courier New"/>
                <w:sz w:val="22"/>
                <w:szCs w:val="22"/>
                <w:lang w:eastAsia="es-ES"/>
              </w:rPr>
              <w:t>Cizallas hidráulicas de alta resistencia</w:t>
            </w:r>
          </w:p>
        </w:tc>
      </w:tr>
      <w:tr w:rsidR="00910174" w14:paraId="5146F413" w14:textId="77777777" w:rsidTr="00AC7227">
        <w:trPr>
          <w:trHeight w:val="1690"/>
        </w:trPr>
        <w:tc>
          <w:tcPr>
            <w:tcW w:w="5087" w:type="dxa"/>
            <w:vMerge/>
          </w:tcPr>
          <w:p w14:paraId="5C3EEF31" w14:textId="77777777" w:rsidR="00910174" w:rsidRDefault="00910174" w:rsidP="00910174">
            <w:pPr>
              <w:rPr>
                <w:noProof/>
              </w:rPr>
            </w:pPr>
          </w:p>
        </w:tc>
        <w:tc>
          <w:tcPr>
            <w:tcW w:w="4544" w:type="dxa"/>
          </w:tcPr>
          <w:p w14:paraId="756B08D5" w14:textId="77777777" w:rsidR="00910174" w:rsidRDefault="00910174" w:rsidP="00910174">
            <w:pPr>
              <w:rPr>
                <w:rFonts w:ascii="Cambria" w:eastAsia="Lora" w:hAnsi="Cambria" w:cs="Lora"/>
              </w:rPr>
            </w:pPr>
          </w:p>
          <w:p w14:paraId="263ED202" w14:textId="4BAE9BF6" w:rsidR="00910174" w:rsidRDefault="00967C98" w:rsidP="00910174">
            <w:pPr>
              <w:rPr>
                <w:rFonts w:ascii="Cambria" w:eastAsia="Lora" w:hAnsi="Cambria" w:cs="Lora"/>
              </w:rPr>
            </w:pPr>
            <w:r>
              <w:rPr>
                <w:rFonts w:ascii="Cambria" w:eastAsia="Lora" w:hAnsi="Cambria" w:cs="Lora"/>
              </w:rPr>
              <w:t>Modelo:</w:t>
            </w:r>
          </w:p>
          <w:p w14:paraId="21CD0509" w14:textId="4956DFB6" w:rsidR="00910174" w:rsidRDefault="00967C98" w:rsidP="005929CA">
            <w:pPr>
              <w:rPr>
                <w:rFonts w:ascii="Cambria" w:eastAsia="Lora" w:hAnsi="Cambria" w:cs="Lora"/>
              </w:rPr>
            </w:pPr>
            <w:r w:rsidRPr="00967C98">
              <w:rPr>
                <w:rFonts w:ascii="Cambria" w:eastAsia="Lora" w:hAnsi="Cambria" w:cs="Lora"/>
              </w:rPr>
              <w:t>https://www.boschertusa.com/press-brakes-and-shears/boschert-gizelis-g-cut-cnc</w:t>
            </w:r>
          </w:p>
        </w:tc>
      </w:tr>
    </w:tbl>
    <w:p w14:paraId="417210FF" w14:textId="75CA2724" w:rsidR="2FCF2896" w:rsidRDefault="2FCF2896" w:rsidP="009A326A">
      <w:pPr>
        <w:pStyle w:val="Ttulo3"/>
      </w:pPr>
      <w:bookmarkStart w:id="29" w:name="_Toc167307580"/>
      <w:bookmarkStart w:id="30" w:name="CORTEPLANCHAS"/>
      <w:r w:rsidRPr="2FCF2896">
        <w:lastRenderedPageBreak/>
        <w:t>5.</w:t>
      </w:r>
      <w:r w:rsidR="00E84543">
        <w:t>1.2</w:t>
      </w:r>
      <w:r w:rsidRPr="2FCF2896">
        <w:t xml:space="preserve"> CORTE </w:t>
      </w:r>
      <w:r w:rsidR="009A326A">
        <w:t xml:space="preserve">DE </w:t>
      </w:r>
      <w:r w:rsidR="00F1520B">
        <w:t>PL</w:t>
      </w:r>
      <w:r w:rsidR="00745A3F">
        <w:t>A</w:t>
      </w:r>
      <w:r w:rsidR="00F1520B">
        <w:t>NCHAS METALICAS</w:t>
      </w:r>
      <w:r w:rsidRPr="2FCF2896">
        <w:t>:</w:t>
      </w:r>
      <w:bookmarkEnd w:id="29"/>
    </w:p>
    <w:bookmarkEnd w:id="30"/>
    <w:p w14:paraId="2BF084F5" w14:textId="77777777" w:rsidR="005B2A52" w:rsidRDefault="005B2A52" w:rsidP="003F7C20">
      <w:pPr>
        <w:pStyle w:val="Prrafodelista"/>
        <w:numPr>
          <w:ilvl w:val="0"/>
          <w:numId w:val="9"/>
        </w:numPr>
        <w:jc w:val="both"/>
        <w:rPr>
          <w:rFonts w:ascii="Cambria" w:eastAsia="Lora" w:hAnsi="Cambria" w:cs="Lora"/>
          <w:b/>
          <w:bCs/>
          <w:sz w:val="22"/>
          <w:szCs w:val="22"/>
        </w:rPr>
      </w:pPr>
      <w:r w:rsidRPr="2FCF2896">
        <w:rPr>
          <w:rFonts w:ascii="Cambria" w:eastAsia="Lora" w:hAnsi="Cambria" w:cs="Lora"/>
          <w:b/>
          <w:bCs/>
          <w:sz w:val="22"/>
          <w:szCs w:val="22"/>
        </w:rPr>
        <w:t>METODO TRADICIONAL:</w:t>
      </w:r>
    </w:p>
    <w:p w14:paraId="5EA045C7" w14:textId="77777777" w:rsidR="00792909" w:rsidRPr="00FF5C0C" w:rsidRDefault="55AC774E" w:rsidP="55AC774E">
      <w:pPr>
        <w:pStyle w:val="NormalWeb"/>
        <w:jc w:val="both"/>
        <w:rPr>
          <w:rFonts w:ascii="Cambria" w:hAnsi="Cambria"/>
        </w:rPr>
      </w:pPr>
      <w:r w:rsidRPr="55AC774E">
        <w:rPr>
          <w:rFonts w:ascii="Cambria" w:hAnsi="Cambria"/>
        </w:rPr>
        <w:t>Antiguamente, el proceso de cortar planchas metálicas a partir de bobinas mediante cizallado era mayormente manual.</w:t>
      </w:r>
    </w:p>
    <w:p w14:paraId="4587C25A" w14:textId="68C56EC0" w:rsidR="00FC355E" w:rsidRPr="00FF5C0C" w:rsidRDefault="2D2E41EC" w:rsidP="2D2E41EC">
      <w:pPr>
        <w:pStyle w:val="NormalWeb"/>
        <w:jc w:val="both"/>
        <w:rPr>
          <w:rFonts w:ascii="Cambria" w:hAnsi="Cambria"/>
        </w:rPr>
      </w:pPr>
      <w:r w:rsidRPr="2D2E41EC">
        <w:rPr>
          <w:rFonts w:ascii="Cambria" w:hAnsi="Cambria"/>
        </w:rPr>
        <w:t>Los operadores ajustaban manualmente la posición y el ángulo de las cuchillas de la cizalla según el grosor y el tipo de metal , la presión aplicada por la cizalla y la velocidad de corte las cuales se ajustaban con controles mecánicos. Por último, los operadores accionaban la cizalla manualmente para cortar la plancha metálica.</w:t>
      </w:r>
    </w:p>
    <w:p w14:paraId="04A0FC1E" w14:textId="77777777" w:rsidR="00084F23" w:rsidRDefault="00084F23" w:rsidP="003F7C20">
      <w:pPr>
        <w:pStyle w:val="Prrafodelista"/>
        <w:numPr>
          <w:ilvl w:val="0"/>
          <w:numId w:val="9"/>
        </w:numPr>
        <w:jc w:val="both"/>
        <w:rPr>
          <w:rFonts w:ascii="Cambria" w:eastAsia="Lora" w:hAnsi="Cambria" w:cs="Lora"/>
          <w:b/>
          <w:bCs/>
          <w:sz w:val="22"/>
          <w:szCs w:val="22"/>
        </w:rPr>
      </w:pPr>
      <w:r w:rsidRPr="2FCF2896">
        <w:rPr>
          <w:rFonts w:ascii="Cambria" w:eastAsia="Lora" w:hAnsi="Cambria" w:cs="Lora"/>
          <w:b/>
          <w:bCs/>
          <w:sz w:val="22"/>
          <w:szCs w:val="22"/>
        </w:rPr>
        <w:t>METODO AUTOMATIZADO:</w:t>
      </w:r>
    </w:p>
    <w:p w14:paraId="0C8FC15C" w14:textId="77777777" w:rsidR="004D6355" w:rsidRPr="004D6355" w:rsidRDefault="55AC774E" w:rsidP="55AC774E">
      <w:pPr>
        <w:pStyle w:val="NormalWeb"/>
        <w:jc w:val="both"/>
        <w:rPr>
          <w:rFonts w:ascii="Cambria" w:hAnsi="Cambria"/>
          <w:b/>
          <w:bCs/>
        </w:rPr>
      </w:pPr>
      <w:r w:rsidRPr="55AC774E">
        <w:rPr>
          <w:rStyle w:val="Textoennegrita"/>
          <w:rFonts w:ascii="Cambria" w:eastAsiaTheme="majorEastAsia" w:hAnsi="Cambria"/>
          <w:b w:val="0"/>
          <w:bCs w:val="0"/>
        </w:rPr>
        <w:t>Ajustes Automáticos</w:t>
      </w:r>
      <w:r w:rsidRPr="55AC774E">
        <w:rPr>
          <w:rFonts w:ascii="Cambria" w:hAnsi="Cambria"/>
          <w:b/>
          <w:bCs/>
        </w:rPr>
        <w:t xml:space="preserve">, </w:t>
      </w:r>
      <w:r w:rsidRPr="55AC774E">
        <w:rPr>
          <w:rFonts w:ascii="Cambria" w:hAnsi="Cambria"/>
        </w:rPr>
        <w:t>c</w:t>
      </w:r>
      <w:r w:rsidRPr="55AC774E">
        <w:rPr>
          <w:rStyle w:val="Textoennegrita"/>
          <w:rFonts w:ascii="Cambria" w:eastAsiaTheme="majorEastAsia" w:hAnsi="Cambria"/>
          <w:b w:val="0"/>
          <w:bCs w:val="0"/>
        </w:rPr>
        <w:t>ontrol computarizado</w:t>
      </w:r>
      <w:r w:rsidRPr="55AC774E">
        <w:rPr>
          <w:rFonts w:ascii="Cambria" w:hAnsi="Cambria"/>
        </w:rPr>
        <w:t>, la posición y el ángulo de las cuchillas de la cizalla se ajustan automáticamente mediante un sistema controlado por computadora (CNC). Mientras que la presión y la velocidad de corte se regulan automáticamente para asegurar un corte uniforme y preciso.</w:t>
      </w:r>
    </w:p>
    <w:p w14:paraId="0DB23002" w14:textId="4D7BD050" w:rsidR="00313818" w:rsidRPr="004D6355" w:rsidRDefault="55AC774E" w:rsidP="55AC774E">
      <w:pPr>
        <w:pStyle w:val="NormalWeb"/>
        <w:jc w:val="both"/>
        <w:rPr>
          <w:rFonts w:ascii="Cambria" w:hAnsi="Cambria"/>
          <w:b/>
          <w:bCs/>
        </w:rPr>
      </w:pPr>
      <w:r w:rsidRPr="55AC774E">
        <w:rPr>
          <w:rStyle w:val="Textoennegrita"/>
          <w:rFonts w:ascii="Cambria" w:eastAsiaTheme="majorEastAsia" w:hAnsi="Cambria"/>
          <w:b w:val="0"/>
          <w:bCs w:val="0"/>
        </w:rPr>
        <w:t xml:space="preserve">Corte automatizado, </w:t>
      </w:r>
      <w:r w:rsidRPr="55AC774E">
        <w:rPr>
          <w:rFonts w:ascii="Cambria" w:hAnsi="Cambria"/>
        </w:rPr>
        <w:t>la cizalla realiza cortes precisos automáticamente según las especificaciones programadas.</w:t>
      </w:r>
    </w:p>
    <w:p w14:paraId="5D63A145" w14:textId="12864680" w:rsidR="003458EA" w:rsidRDefault="55AC774E" w:rsidP="55AC774E">
      <w:pPr>
        <w:spacing w:before="100" w:beforeAutospacing="1" w:after="100" w:afterAutospacing="1" w:line="240" w:lineRule="auto"/>
        <w:jc w:val="both"/>
        <w:rPr>
          <w:rFonts w:ascii="Cambria" w:hAnsi="Cambria"/>
        </w:rPr>
      </w:pPr>
      <w:r w:rsidRPr="55AC774E">
        <w:rPr>
          <w:rStyle w:val="Textoennegrita"/>
          <w:rFonts w:ascii="Cambria" w:hAnsi="Cambria"/>
          <w:b w:val="0"/>
          <w:bCs w:val="0"/>
        </w:rPr>
        <w:t>Incluye Sensores y sistemas de visión artificial detectan defectos en tiempo real, permitiendo ajustes inmediatos y reduciendo el desperdicio de material.</w:t>
      </w:r>
    </w:p>
    <w:p w14:paraId="49217777" w14:textId="66C7FAFA" w:rsidR="00A57126" w:rsidRPr="005E3942" w:rsidRDefault="55AC774E" w:rsidP="55AC774E">
      <w:pPr>
        <w:spacing w:before="100" w:beforeAutospacing="1" w:after="100" w:afterAutospacing="1" w:line="240" w:lineRule="auto"/>
        <w:jc w:val="both"/>
        <w:rPr>
          <w:rFonts w:ascii="Cambria" w:hAnsi="Cambria"/>
        </w:rPr>
      </w:pPr>
      <w:r w:rsidRPr="55AC774E">
        <w:rPr>
          <w:rFonts w:ascii="Cambria" w:hAnsi="Cambria"/>
        </w:rPr>
        <w:t>Para este proceso se ha seleccionado la “G-cut Series hydraulic shears”</w:t>
      </w:r>
    </w:p>
    <w:tbl>
      <w:tblPr>
        <w:tblStyle w:val="Tablaconcuadrcula"/>
        <w:tblW w:w="9631" w:type="dxa"/>
        <w:tblLayout w:type="fixed"/>
        <w:tblLook w:val="04A0" w:firstRow="1" w:lastRow="0" w:firstColumn="1" w:lastColumn="0" w:noHBand="0" w:noVBand="1"/>
      </w:tblPr>
      <w:tblGrid>
        <w:gridCol w:w="5087"/>
        <w:gridCol w:w="4544"/>
      </w:tblGrid>
      <w:tr w:rsidR="003458EA" w:rsidRPr="008E5835" w14:paraId="67BDA1D1" w14:textId="77777777" w:rsidTr="71F63C33">
        <w:trPr>
          <w:trHeight w:val="409"/>
        </w:trPr>
        <w:tc>
          <w:tcPr>
            <w:tcW w:w="9631" w:type="dxa"/>
            <w:gridSpan w:val="2"/>
          </w:tcPr>
          <w:p w14:paraId="522EC80E" w14:textId="77777777" w:rsidR="003458EA" w:rsidRPr="004A772D" w:rsidRDefault="003458EA">
            <w:pPr>
              <w:jc w:val="center"/>
              <w:rPr>
                <w:rFonts w:ascii="Cambria" w:eastAsia="Lora" w:hAnsi="Cambria" w:cs="Lora"/>
                <w:lang w:val="en-US"/>
              </w:rPr>
            </w:pPr>
            <w:r w:rsidRPr="004A772D">
              <w:rPr>
                <w:rFonts w:ascii="Cambria" w:hAnsi="Cambria"/>
                <w:lang w:val="en-US"/>
              </w:rPr>
              <w:t>G-CUT SERIES HYDRAULIC SHEARS</w:t>
            </w:r>
          </w:p>
        </w:tc>
      </w:tr>
      <w:tr w:rsidR="003458EA" w14:paraId="1AF8E06D" w14:textId="77777777" w:rsidTr="005929CA">
        <w:trPr>
          <w:trHeight w:val="2684"/>
        </w:trPr>
        <w:tc>
          <w:tcPr>
            <w:tcW w:w="5087" w:type="dxa"/>
            <w:vMerge w:val="restart"/>
          </w:tcPr>
          <w:p w14:paraId="70F5BBDE" w14:textId="77777777" w:rsidR="003458EA" w:rsidRPr="004A772D" w:rsidRDefault="003458EA">
            <w:pPr>
              <w:jc w:val="center"/>
              <w:rPr>
                <w:rFonts w:ascii="Cambria" w:eastAsia="Lora" w:hAnsi="Cambria" w:cs="Lora"/>
                <w:lang w:val="en-US"/>
              </w:rPr>
            </w:pPr>
            <w:r>
              <w:rPr>
                <w:noProof/>
              </w:rPr>
              <w:drawing>
                <wp:anchor distT="0" distB="0" distL="114300" distR="114300" simplePos="0" relativeHeight="251658245" behindDoc="1" locked="0" layoutInCell="1" allowOverlap="1" wp14:anchorId="4ABC71E4" wp14:editId="1F8DA7B6">
                  <wp:simplePos x="0" y="0"/>
                  <wp:positionH relativeFrom="column">
                    <wp:posOffset>-18415</wp:posOffset>
                  </wp:positionH>
                  <wp:positionV relativeFrom="paragraph">
                    <wp:posOffset>617855</wp:posOffset>
                  </wp:positionV>
                  <wp:extent cx="3093085" cy="1739900"/>
                  <wp:effectExtent l="0" t="0" r="0" b="0"/>
                  <wp:wrapTight wrapText="bothSides">
                    <wp:wrapPolygon edited="0">
                      <wp:start x="0" y="0"/>
                      <wp:lineTo x="0" y="21285"/>
                      <wp:lineTo x="21418" y="21285"/>
                      <wp:lineTo x="21418" y="0"/>
                      <wp:lineTo x="0" y="0"/>
                    </wp:wrapPolygon>
                  </wp:wrapTight>
                  <wp:docPr id="1638094955" name="Picture 1" descr="A blue and white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94955" name="Picture 1" descr="A blue and white machin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93085" cy="1739900"/>
                          </a:xfrm>
                          <a:prstGeom prst="rect">
                            <a:avLst/>
                          </a:prstGeom>
                          <a:noFill/>
                          <a:ln>
                            <a:noFill/>
                          </a:ln>
                        </pic:spPr>
                      </pic:pic>
                    </a:graphicData>
                  </a:graphic>
                </wp:anchor>
              </w:drawing>
            </w:r>
          </w:p>
        </w:tc>
        <w:tc>
          <w:tcPr>
            <w:tcW w:w="4544" w:type="dxa"/>
          </w:tcPr>
          <w:p w14:paraId="1E3537E6" w14:textId="77777777" w:rsidR="003458EA" w:rsidRPr="004A772D" w:rsidRDefault="003458EA">
            <w:pPr>
              <w:rPr>
                <w:rFonts w:ascii="Cambria" w:eastAsia="Lora" w:hAnsi="Cambria" w:cs="Lora"/>
                <w:lang w:val="en-US"/>
              </w:rPr>
            </w:pPr>
          </w:p>
          <w:p w14:paraId="7AAE3CF5" w14:textId="77777777" w:rsidR="003458EA" w:rsidRPr="004A772D" w:rsidRDefault="003458EA">
            <w:pPr>
              <w:rPr>
                <w:rFonts w:ascii="Cambria" w:eastAsia="Lora" w:hAnsi="Cambria" w:cs="Lora"/>
                <w:lang w:val="en-US"/>
              </w:rPr>
            </w:pPr>
            <w:r w:rsidRPr="004A772D">
              <w:rPr>
                <w:rFonts w:ascii="Cambria" w:eastAsia="Lora" w:hAnsi="Cambria" w:cs="Lora"/>
                <w:lang w:val="en-US"/>
              </w:rPr>
              <w:t xml:space="preserve"> </w:t>
            </w:r>
          </w:p>
          <w:p w14:paraId="09656B02" w14:textId="77777777" w:rsidR="003458EA" w:rsidRPr="00313F55" w:rsidRDefault="71F63C33" w:rsidP="003F7C20">
            <w:pPr>
              <w:pStyle w:val="Prrafodelista"/>
              <w:numPr>
                <w:ilvl w:val="0"/>
                <w:numId w:val="13"/>
              </w:numPr>
              <w:rPr>
                <w:rFonts w:ascii="Cambria" w:eastAsia="Lora" w:hAnsi="Cambria" w:cs="Lora"/>
                <w:sz w:val="22"/>
                <w:szCs w:val="22"/>
              </w:rPr>
            </w:pPr>
            <w:r w:rsidRPr="71F63C33">
              <w:rPr>
                <w:rFonts w:ascii="Cambria" w:eastAsia="Lora" w:hAnsi="Cambria" w:cs="Lora"/>
                <w:sz w:val="22"/>
                <w:szCs w:val="22"/>
              </w:rPr>
              <w:t>Control tipo CNC</w:t>
            </w:r>
          </w:p>
          <w:p w14:paraId="12C6E3B3" w14:textId="77777777" w:rsidR="003458EA" w:rsidRPr="00313F55" w:rsidRDefault="71F63C33" w:rsidP="003F7C20">
            <w:pPr>
              <w:pStyle w:val="Prrafodelista"/>
              <w:numPr>
                <w:ilvl w:val="0"/>
                <w:numId w:val="13"/>
              </w:numPr>
              <w:jc w:val="both"/>
              <w:rPr>
                <w:rFonts w:ascii="Cambria" w:eastAsia="Lora" w:hAnsi="Cambria" w:cs="Lora"/>
                <w:sz w:val="22"/>
                <w:szCs w:val="22"/>
              </w:rPr>
            </w:pPr>
            <w:r w:rsidRPr="71F63C33">
              <w:rPr>
                <w:rFonts w:ascii="Cambria" w:eastAsia="Lora" w:hAnsi="Cambria" w:cs="Lora"/>
                <w:sz w:val="22"/>
                <w:szCs w:val="22"/>
              </w:rPr>
              <w:t>Capacidad de laminado de 2 a 4 mm de acero</w:t>
            </w:r>
          </w:p>
          <w:p w14:paraId="731A17CD" w14:textId="77777777" w:rsidR="003458EA" w:rsidRPr="00313F55" w:rsidRDefault="71F63C33" w:rsidP="003F7C20">
            <w:pPr>
              <w:pStyle w:val="Prrafodelista"/>
              <w:numPr>
                <w:ilvl w:val="0"/>
                <w:numId w:val="13"/>
              </w:numPr>
              <w:jc w:val="both"/>
              <w:rPr>
                <w:rFonts w:ascii="Cambria" w:eastAsia="Lora" w:hAnsi="Cambria" w:cs="Lora"/>
                <w:sz w:val="22"/>
                <w:szCs w:val="22"/>
              </w:rPr>
            </w:pPr>
            <w:r w:rsidRPr="71F63C33">
              <w:rPr>
                <w:rFonts w:ascii="Cambria" w:eastAsia="Lora" w:hAnsi="Cambria" w:cs="Lora"/>
                <w:sz w:val="22"/>
                <w:szCs w:val="22"/>
              </w:rPr>
              <w:t>Maneja bobinas de hasta 5 toneladas</w:t>
            </w:r>
          </w:p>
          <w:p w14:paraId="4B100224" w14:textId="77777777" w:rsidR="003458EA" w:rsidRPr="00313F55" w:rsidRDefault="71F63C33" w:rsidP="003F7C20">
            <w:pPr>
              <w:pStyle w:val="Prrafodelista"/>
              <w:numPr>
                <w:ilvl w:val="0"/>
                <w:numId w:val="13"/>
              </w:numPr>
              <w:jc w:val="both"/>
              <w:rPr>
                <w:rFonts w:ascii="Cambria" w:eastAsia="Lora" w:hAnsi="Cambria" w:cs="Lora"/>
                <w:sz w:val="22"/>
                <w:szCs w:val="22"/>
              </w:rPr>
            </w:pPr>
            <w:r w:rsidRPr="71F63C33">
              <w:rPr>
                <w:rFonts w:ascii="Cambria" w:eastAsia="Lora" w:hAnsi="Cambria" w:cs="Lora"/>
                <w:sz w:val="22"/>
                <w:szCs w:val="22"/>
              </w:rPr>
              <w:t>Velocidad de hasta 35 metros por minuto</w:t>
            </w:r>
          </w:p>
          <w:p w14:paraId="402F03DB" w14:textId="77777777" w:rsidR="003458EA" w:rsidRPr="00313F55" w:rsidRDefault="71F63C33" w:rsidP="003F7C20">
            <w:pPr>
              <w:pStyle w:val="Prrafodelista"/>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eastAsia="Times New Roman" w:hAnsi="Cambria" w:cs="Courier New"/>
                <w:sz w:val="22"/>
                <w:szCs w:val="22"/>
                <w:lang w:eastAsia="es-ES"/>
              </w:rPr>
            </w:pPr>
            <w:r w:rsidRPr="71F63C33">
              <w:rPr>
                <w:rFonts w:ascii="Cambria" w:eastAsia="Times New Roman" w:hAnsi="Cambria" w:cs="Courier New"/>
                <w:sz w:val="22"/>
                <w:szCs w:val="22"/>
                <w:lang w:eastAsia="es-ES"/>
              </w:rPr>
              <w:t>Cizallas hidráulicas de alta resistencia</w:t>
            </w:r>
          </w:p>
          <w:p w14:paraId="66B3CE29" w14:textId="77777777" w:rsidR="003458EA" w:rsidRDefault="003458EA">
            <w:pPr>
              <w:pStyle w:val="Prrafodelista"/>
              <w:rPr>
                <w:rFonts w:ascii="Cambria" w:eastAsia="Lora" w:hAnsi="Cambria" w:cs="Lora"/>
              </w:rPr>
            </w:pPr>
          </w:p>
        </w:tc>
      </w:tr>
      <w:tr w:rsidR="003458EA" w14:paraId="7FD36EB8" w14:textId="77777777" w:rsidTr="71F63C33">
        <w:trPr>
          <w:trHeight w:val="1410"/>
        </w:trPr>
        <w:tc>
          <w:tcPr>
            <w:tcW w:w="5087" w:type="dxa"/>
            <w:vMerge/>
          </w:tcPr>
          <w:p w14:paraId="58C66DCB" w14:textId="77777777" w:rsidR="003458EA" w:rsidRDefault="003458EA">
            <w:pPr>
              <w:rPr>
                <w:noProof/>
              </w:rPr>
            </w:pPr>
          </w:p>
        </w:tc>
        <w:tc>
          <w:tcPr>
            <w:tcW w:w="4544" w:type="dxa"/>
          </w:tcPr>
          <w:p w14:paraId="4F6EE76D" w14:textId="77777777" w:rsidR="003458EA" w:rsidRDefault="003458EA">
            <w:pPr>
              <w:rPr>
                <w:rFonts w:ascii="Cambria" w:eastAsia="Lora" w:hAnsi="Cambria" w:cs="Lora"/>
              </w:rPr>
            </w:pPr>
          </w:p>
          <w:p w14:paraId="6CB122E7" w14:textId="77777777" w:rsidR="003458EA" w:rsidRDefault="003458EA">
            <w:pPr>
              <w:rPr>
                <w:rFonts w:ascii="Cambria" w:eastAsia="Lora" w:hAnsi="Cambria" w:cs="Lora"/>
              </w:rPr>
            </w:pPr>
            <w:r>
              <w:rPr>
                <w:rFonts w:ascii="Cambria" w:eastAsia="Lora" w:hAnsi="Cambria" w:cs="Lora"/>
              </w:rPr>
              <w:t>Modelo:</w:t>
            </w:r>
          </w:p>
          <w:p w14:paraId="6294DDBE" w14:textId="77777777" w:rsidR="003458EA" w:rsidRDefault="003458EA">
            <w:pPr>
              <w:rPr>
                <w:rFonts w:ascii="Cambria" w:eastAsia="Lora" w:hAnsi="Cambria" w:cs="Lora"/>
              </w:rPr>
            </w:pPr>
          </w:p>
          <w:p w14:paraId="040BBC89" w14:textId="77777777" w:rsidR="003458EA" w:rsidRDefault="003458EA">
            <w:pPr>
              <w:rPr>
                <w:rFonts w:ascii="Cambria" w:eastAsia="Lora" w:hAnsi="Cambria" w:cs="Lora"/>
              </w:rPr>
            </w:pPr>
            <w:r w:rsidRPr="00967C98">
              <w:rPr>
                <w:rFonts w:ascii="Cambria" w:eastAsia="Lora" w:hAnsi="Cambria" w:cs="Lora"/>
              </w:rPr>
              <w:t>https://www.boschertusa.com/press-brakes-and-shears/boschert-gizelis-g-cut-cnc</w:t>
            </w:r>
          </w:p>
          <w:p w14:paraId="514C8692" w14:textId="77777777" w:rsidR="003458EA" w:rsidRDefault="003458EA">
            <w:pPr>
              <w:rPr>
                <w:rFonts w:ascii="Cambria" w:eastAsia="Lora" w:hAnsi="Cambria" w:cs="Lora"/>
              </w:rPr>
            </w:pPr>
          </w:p>
        </w:tc>
      </w:tr>
    </w:tbl>
    <w:p w14:paraId="6D4B8752" w14:textId="311083EE" w:rsidR="003458EA" w:rsidRDefault="003458EA" w:rsidP="009A326A">
      <w:pPr>
        <w:pStyle w:val="Ttulo2"/>
      </w:pPr>
      <w:bookmarkStart w:id="31" w:name="_Toc167307581"/>
      <w:r>
        <w:lastRenderedPageBreak/>
        <w:t xml:space="preserve">5.2. CORTE </w:t>
      </w:r>
      <w:r w:rsidR="009A326A">
        <w:t xml:space="preserve">LASER </w:t>
      </w:r>
      <w:r>
        <w:t>DE PIEZAS METALICAS</w:t>
      </w:r>
      <w:bookmarkEnd w:id="31"/>
    </w:p>
    <w:p w14:paraId="05934602" w14:textId="77777777" w:rsidR="003458EA" w:rsidRDefault="003458EA" w:rsidP="001E6F67">
      <w:pPr>
        <w:jc w:val="both"/>
        <w:rPr>
          <w:rFonts w:ascii="Cambria" w:eastAsia="Lora" w:hAnsi="Cambria" w:cs="Lora"/>
        </w:rPr>
      </w:pPr>
      <w:r>
        <w:rPr>
          <w:rFonts w:ascii="Cambria" w:eastAsia="Lora" w:hAnsi="Cambria" w:cs="Lora"/>
        </w:rPr>
        <w:t>Esta etapa del proceso es la encargada de convertir las planchas metálicas en las distintas hojas o cabezas que usaran las futuras herramientas.</w:t>
      </w:r>
    </w:p>
    <w:p w14:paraId="7DF17FE2" w14:textId="77777777" w:rsidR="003458EA" w:rsidRDefault="003458EA" w:rsidP="001E6F67">
      <w:pPr>
        <w:pStyle w:val="Prrafodelista"/>
        <w:numPr>
          <w:ilvl w:val="0"/>
          <w:numId w:val="9"/>
        </w:numPr>
        <w:jc w:val="both"/>
        <w:rPr>
          <w:rFonts w:ascii="Cambria" w:eastAsia="Lora" w:hAnsi="Cambria" w:cs="Lora"/>
          <w:b/>
          <w:bCs/>
          <w:sz w:val="22"/>
          <w:szCs w:val="22"/>
        </w:rPr>
      </w:pPr>
      <w:r w:rsidRPr="2FCF2896">
        <w:rPr>
          <w:rFonts w:ascii="Cambria" w:eastAsia="Lora" w:hAnsi="Cambria" w:cs="Lora"/>
          <w:b/>
          <w:bCs/>
          <w:sz w:val="22"/>
          <w:szCs w:val="22"/>
        </w:rPr>
        <w:t>METODO TRADICIONAL:</w:t>
      </w:r>
    </w:p>
    <w:p w14:paraId="34C3F40B" w14:textId="77777777" w:rsidR="003458EA" w:rsidRPr="00A516FC" w:rsidRDefault="003458EA" w:rsidP="001E6F67">
      <w:pPr>
        <w:jc w:val="both"/>
        <w:rPr>
          <w:rStyle w:val="wpaicg-chat-message"/>
          <w:rFonts w:ascii="Cambria" w:hAnsi="Cambria"/>
        </w:rPr>
      </w:pPr>
      <w:r w:rsidRPr="00A516FC">
        <w:rPr>
          <w:rStyle w:val="wpaicg-chat-message"/>
          <w:rFonts w:ascii="Cambria" w:hAnsi="Cambria"/>
        </w:rPr>
        <w:t>Se utilizaba una sierra de arco o una sierra de mano para realizar el corte. El artesano marcaba la pieza metálica con una línea guía y luego procedía a cortar con la sierra, aplicando la presión necesaria para atravesar el metal. Este proceso requería fuerza y destreza para obtener un corte limpio y preciso en la pieza metálica.</w:t>
      </w:r>
    </w:p>
    <w:p w14:paraId="5C76160C" w14:textId="77777777" w:rsidR="003458EA" w:rsidRDefault="003458EA" w:rsidP="001E6F67">
      <w:pPr>
        <w:pStyle w:val="Prrafodelista"/>
        <w:numPr>
          <w:ilvl w:val="0"/>
          <w:numId w:val="9"/>
        </w:numPr>
        <w:jc w:val="both"/>
        <w:rPr>
          <w:rFonts w:ascii="Cambria" w:eastAsia="Lora" w:hAnsi="Cambria" w:cs="Lora"/>
          <w:b/>
          <w:bCs/>
          <w:sz w:val="22"/>
          <w:szCs w:val="22"/>
        </w:rPr>
      </w:pPr>
      <w:r w:rsidRPr="2FCF2896">
        <w:rPr>
          <w:rFonts w:ascii="Cambria" w:eastAsia="Lora" w:hAnsi="Cambria" w:cs="Lora"/>
          <w:b/>
          <w:bCs/>
          <w:sz w:val="22"/>
          <w:szCs w:val="22"/>
        </w:rPr>
        <w:t>METODO AUTOMATIZADO:</w:t>
      </w:r>
    </w:p>
    <w:p w14:paraId="3938B236" w14:textId="77777777" w:rsidR="003458EA" w:rsidRPr="00DD06CB" w:rsidRDefault="003458EA" w:rsidP="001E6F67">
      <w:pPr>
        <w:jc w:val="both"/>
        <w:rPr>
          <w:rFonts w:ascii="Cambria" w:eastAsia="Lora" w:hAnsi="Cambria" w:cs="Lora"/>
          <w:b/>
          <w:bCs/>
          <w:sz w:val="22"/>
          <w:szCs w:val="22"/>
        </w:rPr>
      </w:pPr>
      <w:r w:rsidRPr="00DD06CB">
        <w:rPr>
          <w:rFonts w:ascii="Cambria" w:hAnsi="Cambria"/>
        </w:rPr>
        <w:t>Los diseños CAD se convierten en archivos CNC que las máquinas cortadoras utilizarán directamente.</w:t>
      </w:r>
    </w:p>
    <w:p w14:paraId="4F199204" w14:textId="77777777" w:rsidR="003458EA" w:rsidRPr="00DD06CB" w:rsidRDefault="003458EA" w:rsidP="001E6F67">
      <w:pPr>
        <w:jc w:val="both"/>
        <w:rPr>
          <w:rFonts w:ascii="Cambria" w:eastAsia="Lora" w:hAnsi="Cambria" w:cs="Lora"/>
          <w:b/>
          <w:bCs/>
          <w:sz w:val="22"/>
          <w:szCs w:val="22"/>
        </w:rPr>
      </w:pPr>
      <w:r w:rsidRPr="00DD06CB">
        <w:rPr>
          <w:rFonts w:ascii="Cambria" w:hAnsi="Cambria"/>
        </w:rPr>
        <w:t>En esta planta el corte se realizará por medio de una máquina de corte laser “ACE LASER 3015 1.5 R”, este se basa en la tecnología de corte por láser de fibra óptica, combina alta precisión y velocidad con una serie de características avanzadas que aseguran la máxima eficiencia y seguridad en aplicaciones industriales</w:t>
      </w:r>
    </w:p>
    <w:tbl>
      <w:tblPr>
        <w:tblStyle w:val="Tablaconcuadrcula"/>
        <w:tblW w:w="9631" w:type="dxa"/>
        <w:tblLayout w:type="fixed"/>
        <w:tblLook w:val="04A0" w:firstRow="1" w:lastRow="0" w:firstColumn="1" w:lastColumn="0" w:noHBand="0" w:noVBand="1"/>
      </w:tblPr>
      <w:tblGrid>
        <w:gridCol w:w="5087"/>
        <w:gridCol w:w="4544"/>
      </w:tblGrid>
      <w:tr w:rsidR="003458EA" w:rsidRPr="004A772D" w14:paraId="5757DE83" w14:textId="77777777">
        <w:trPr>
          <w:trHeight w:val="409"/>
        </w:trPr>
        <w:tc>
          <w:tcPr>
            <w:tcW w:w="9631" w:type="dxa"/>
            <w:gridSpan w:val="2"/>
          </w:tcPr>
          <w:p w14:paraId="23037979" w14:textId="77777777" w:rsidR="003458EA" w:rsidRPr="004A772D" w:rsidRDefault="003458EA">
            <w:pPr>
              <w:jc w:val="center"/>
              <w:rPr>
                <w:rFonts w:ascii="Cambria" w:eastAsia="Lora" w:hAnsi="Cambria" w:cs="Lora"/>
                <w:lang w:val="en-US"/>
              </w:rPr>
            </w:pPr>
            <w:r w:rsidRPr="006D407A">
              <w:rPr>
                <w:rFonts w:ascii="Cambria" w:hAnsi="Cambria"/>
              </w:rPr>
              <w:t>ACE LASER 3015 1.5 R</w:t>
            </w:r>
          </w:p>
        </w:tc>
      </w:tr>
      <w:tr w:rsidR="003458EA" w14:paraId="3B4D2FCA" w14:textId="77777777">
        <w:trPr>
          <w:trHeight w:val="3543"/>
        </w:trPr>
        <w:tc>
          <w:tcPr>
            <w:tcW w:w="5087" w:type="dxa"/>
            <w:vMerge w:val="restart"/>
          </w:tcPr>
          <w:p w14:paraId="61003356" w14:textId="77777777" w:rsidR="003458EA" w:rsidRPr="008F2482" w:rsidRDefault="003458EA">
            <w:pPr>
              <w:jc w:val="center"/>
              <w:rPr>
                <w:rFonts w:ascii="Cambria" w:eastAsia="Lora" w:hAnsi="Cambria" w:cs="Lora"/>
                <w:lang w:val="en-US"/>
              </w:rPr>
            </w:pPr>
            <w:r w:rsidRPr="008F2482">
              <w:rPr>
                <w:rFonts w:ascii="Cambria" w:eastAsia="Lora" w:hAnsi="Cambria" w:cs="Lora"/>
                <w:noProof/>
                <w:lang w:val="en-US"/>
              </w:rPr>
              <w:drawing>
                <wp:anchor distT="0" distB="0" distL="114300" distR="114300" simplePos="0" relativeHeight="251658246" behindDoc="1" locked="0" layoutInCell="1" allowOverlap="1" wp14:anchorId="148D63C4" wp14:editId="785A69CB">
                  <wp:simplePos x="0" y="0"/>
                  <wp:positionH relativeFrom="column">
                    <wp:posOffset>4445</wp:posOffset>
                  </wp:positionH>
                  <wp:positionV relativeFrom="paragraph">
                    <wp:posOffset>967740</wp:posOffset>
                  </wp:positionV>
                  <wp:extent cx="3093085" cy="1678305"/>
                  <wp:effectExtent l="0" t="0" r="0" b="0"/>
                  <wp:wrapTight wrapText="bothSides">
                    <wp:wrapPolygon edited="0">
                      <wp:start x="0" y="0"/>
                      <wp:lineTo x="0" y="21330"/>
                      <wp:lineTo x="21418" y="21330"/>
                      <wp:lineTo x="21418" y="0"/>
                      <wp:lineTo x="0" y="0"/>
                    </wp:wrapPolygon>
                  </wp:wrapTight>
                  <wp:docPr id="530716788" name="Picture 1" descr="A machine with a large mach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16788" name="Picture 1" descr="A machine with a large machine&#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3093085" cy="1678305"/>
                          </a:xfrm>
                          <a:prstGeom prst="rect">
                            <a:avLst/>
                          </a:prstGeom>
                        </pic:spPr>
                      </pic:pic>
                    </a:graphicData>
                  </a:graphic>
                </wp:anchor>
              </w:drawing>
            </w:r>
          </w:p>
        </w:tc>
        <w:tc>
          <w:tcPr>
            <w:tcW w:w="4544" w:type="dxa"/>
          </w:tcPr>
          <w:p w14:paraId="5FBE4BB9" w14:textId="77777777" w:rsidR="003458EA" w:rsidRPr="008F2482" w:rsidRDefault="003458EA">
            <w:pPr>
              <w:rPr>
                <w:rFonts w:ascii="Cambria" w:eastAsia="Lora" w:hAnsi="Cambria" w:cs="Lora"/>
                <w:lang w:val="en-US"/>
              </w:rPr>
            </w:pPr>
          </w:p>
          <w:p w14:paraId="226BDE1D" w14:textId="77777777" w:rsidR="003458EA" w:rsidRPr="008F2482" w:rsidRDefault="003458EA" w:rsidP="003F7C20">
            <w:pPr>
              <w:pStyle w:val="Prrafodelista"/>
              <w:numPr>
                <w:ilvl w:val="0"/>
                <w:numId w:val="15"/>
              </w:numPr>
              <w:rPr>
                <w:rFonts w:ascii="Cambria" w:eastAsia="Lora" w:hAnsi="Cambria" w:cs="Lora"/>
              </w:rPr>
            </w:pPr>
            <w:r w:rsidRPr="008F2482">
              <w:rPr>
                <w:rFonts w:ascii="Cambria" w:eastAsia="Lora" w:hAnsi="Cambria" w:cs="Lora"/>
              </w:rPr>
              <w:t>S</w:t>
            </w:r>
            <w:r w:rsidRPr="008F2482">
              <w:rPr>
                <w:rFonts w:ascii="Cambria" w:hAnsi="Cambria"/>
              </w:rPr>
              <w:t>istema CNC de alto rendimiento con una gran pantalla y una interfaz de usuario intuitiva</w:t>
            </w:r>
            <w:r w:rsidRPr="008F2482">
              <w:rPr>
                <w:rFonts w:ascii="Cambria" w:eastAsia="Lora" w:hAnsi="Cambria" w:cs="Lora"/>
              </w:rPr>
              <w:t>.</w:t>
            </w:r>
          </w:p>
          <w:p w14:paraId="1F34B336" w14:textId="77777777" w:rsidR="003458EA" w:rsidRPr="008F2482" w:rsidRDefault="003458EA" w:rsidP="003F7C20">
            <w:pPr>
              <w:pStyle w:val="Prrafodelista"/>
              <w:numPr>
                <w:ilvl w:val="0"/>
                <w:numId w:val="15"/>
              </w:numPr>
              <w:rPr>
                <w:rFonts w:ascii="Cambria" w:eastAsia="Lora" w:hAnsi="Cambria" w:cs="Lora"/>
              </w:rPr>
            </w:pPr>
            <w:r w:rsidRPr="008F2482">
              <w:rPr>
                <w:rFonts w:ascii="Cambria" w:hAnsi="Cambria"/>
              </w:rPr>
              <w:t>Acceso remoto</w:t>
            </w:r>
          </w:p>
          <w:p w14:paraId="43CBECB1" w14:textId="77777777" w:rsidR="003458EA" w:rsidRPr="008F2482" w:rsidRDefault="003458EA" w:rsidP="003F7C20">
            <w:pPr>
              <w:pStyle w:val="Prrafodelista"/>
              <w:numPr>
                <w:ilvl w:val="0"/>
                <w:numId w:val="15"/>
              </w:numPr>
              <w:rPr>
                <w:rFonts w:ascii="Cambria" w:eastAsia="Times New Roman" w:hAnsi="Cambria" w:cs="Times New Roman"/>
                <w:lang w:eastAsia="es-ES"/>
              </w:rPr>
            </w:pPr>
            <w:r w:rsidRPr="008F2482">
              <w:rPr>
                <w:rFonts w:ascii="Cambria" w:eastAsia="Times New Roman" w:hAnsi="Cambria" w:cs="Times New Roman"/>
                <w:lang w:eastAsia="es-ES"/>
              </w:rPr>
              <w:t>Peso de la pieza de trabajo (máx.) 1000Kg</w:t>
            </w:r>
          </w:p>
          <w:p w14:paraId="0144267C" w14:textId="77777777" w:rsidR="003458EA" w:rsidRPr="008F2482" w:rsidRDefault="003458EA" w:rsidP="003F7C20">
            <w:pPr>
              <w:pStyle w:val="Prrafodelista"/>
              <w:numPr>
                <w:ilvl w:val="0"/>
                <w:numId w:val="15"/>
              </w:numPr>
              <w:rPr>
                <w:rFonts w:ascii="Cambria" w:eastAsia="Times New Roman" w:hAnsi="Cambria" w:cs="Times New Roman"/>
                <w:lang w:eastAsia="es-ES"/>
              </w:rPr>
            </w:pPr>
            <w:r w:rsidRPr="008F2482">
              <w:rPr>
                <w:rFonts w:ascii="Cambria" w:eastAsia="Times New Roman" w:hAnsi="Cambria" w:cs="Times New Roman"/>
                <w:lang w:eastAsia="es-ES"/>
              </w:rPr>
              <w:t>Láser de fibra 2000W</w:t>
            </w:r>
          </w:p>
          <w:p w14:paraId="2E8510E8" w14:textId="77777777" w:rsidR="003458EA" w:rsidRPr="008F2482" w:rsidRDefault="003458EA" w:rsidP="003F7C20">
            <w:pPr>
              <w:pStyle w:val="Prrafodelista"/>
              <w:numPr>
                <w:ilvl w:val="0"/>
                <w:numId w:val="15"/>
              </w:numPr>
              <w:rPr>
                <w:rFonts w:ascii="Cambria" w:eastAsia="Times New Roman" w:hAnsi="Cambria" w:cs="Times New Roman"/>
                <w:lang w:eastAsia="es-ES"/>
              </w:rPr>
            </w:pPr>
            <w:r w:rsidRPr="008F2482">
              <w:rPr>
                <w:rFonts w:ascii="Cambria" w:eastAsia="Times New Roman" w:hAnsi="Cambria" w:cs="Times New Roman"/>
                <w:lang w:eastAsia="es-ES"/>
              </w:rPr>
              <w:t xml:space="preserve">Capacidad de corte en acero inoxidable </w:t>
            </w:r>
            <w:r w:rsidRPr="008F2482">
              <w:rPr>
                <w:rFonts w:ascii="Cambria" w:hAnsi="Cambria"/>
              </w:rPr>
              <w:t>4 mm</w:t>
            </w:r>
          </w:p>
          <w:p w14:paraId="41E64E0D" w14:textId="77777777" w:rsidR="003458EA" w:rsidRPr="008F2482" w:rsidRDefault="003458EA">
            <w:pPr>
              <w:ind w:left="360"/>
              <w:rPr>
                <w:rFonts w:ascii="Cambria" w:eastAsia="Lora" w:hAnsi="Cambria" w:cs="Lora"/>
              </w:rPr>
            </w:pPr>
          </w:p>
        </w:tc>
      </w:tr>
      <w:tr w:rsidR="003458EA" w14:paraId="26512C38" w14:textId="77777777">
        <w:trPr>
          <w:trHeight w:val="1410"/>
        </w:trPr>
        <w:tc>
          <w:tcPr>
            <w:tcW w:w="5087" w:type="dxa"/>
            <w:vMerge/>
          </w:tcPr>
          <w:p w14:paraId="1B2F1920" w14:textId="77777777" w:rsidR="003458EA" w:rsidRDefault="003458EA">
            <w:pPr>
              <w:rPr>
                <w:noProof/>
              </w:rPr>
            </w:pPr>
          </w:p>
        </w:tc>
        <w:tc>
          <w:tcPr>
            <w:tcW w:w="4544" w:type="dxa"/>
          </w:tcPr>
          <w:p w14:paraId="78E391B3" w14:textId="77777777" w:rsidR="003458EA" w:rsidRDefault="003458EA">
            <w:pPr>
              <w:rPr>
                <w:rFonts w:ascii="Cambria" w:eastAsia="Lora" w:hAnsi="Cambria" w:cs="Lora"/>
              </w:rPr>
            </w:pPr>
          </w:p>
          <w:p w14:paraId="4D597F41" w14:textId="77777777" w:rsidR="003458EA" w:rsidRDefault="003458EA">
            <w:pPr>
              <w:rPr>
                <w:rFonts w:ascii="Cambria" w:eastAsia="Lora" w:hAnsi="Cambria" w:cs="Lora"/>
              </w:rPr>
            </w:pPr>
            <w:r>
              <w:rPr>
                <w:rFonts w:ascii="Cambria" w:eastAsia="Lora" w:hAnsi="Cambria" w:cs="Lora"/>
              </w:rPr>
              <w:t>Modelo:</w:t>
            </w:r>
          </w:p>
          <w:p w14:paraId="7D73CAEF" w14:textId="77777777" w:rsidR="003458EA" w:rsidRDefault="003458EA">
            <w:pPr>
              <w:rPr>
                <w:rFonts w:ascii="Cambria" w:eastAsia="Lora" w:hAnsi="Cambria" w:cs="Lora"/>
              </w:rPr>
            </w:pPr>
          </w:p>
          <w:p w14:paraId="5E3D295C" w14:textId="77777777" w:rsidR="003458EA" w:rsidRDefault="00D71605">
            <w:pPr>
              <w:rPr>
                <w:rFonts w:ascii="Cambria" w:eastAsia="Lora" w:hAnsi="Cambria" w:cs="Lora"/>
              </w:rPr>
            </w:pPr>
            <w:hyperlink r:id="rId27" w:history="1">
              <w:r w:rsidR="003458EA" w:rsidRPr="008E205C">
                <w:rPr>
                  <w:rStyle w:val="Hipervnculo"/>
                  <w:rFonts w:ascii="Cambria" w:eastAsia="Lora" w:hAnsi="Cambria" w:cs="Lora"/>
                </w:rPr>
                <w:t>https://www.knuth.com/es-us/ace-laser-3015-1-5-r-141011</w:t>
              </w:r>
            </w:hyperlink>
          </w:p>
          <w:p w14:paraId="6B68960C" w14:textId="77777777" w:rsidR="003458EA" w:rsidRDefault="003458EA">
            <w:pPr>
              <w:rPr>
                <w:rFonts w:ascii="Cambria" w:eastAsia="Lora" w:hAnsi="Cambria" w:cs="Lora"/>
              </w:rPr>
            </w:pPr>
          </w:p>
        </w:tc>
      </w:tr>
    </w:tbl>
    <w:p w14:paraId="131A1C84" w14:textId="77777777" w:rsidR="003458EA" w:rsidRDefault="003458EA" w:rsidP="003458EA">
      <w:pPr>
        <w:rPr>
          <w:rFonts w:ascii="Cambria" w:eastAsia="Lora" w:hAnsi="Cambria" w:cs="Lora"/>
        </w:rPr>
      </w:pPr>
    </w:p>
    <w:p w14:paraId="6BC4A1F5" w14:textId="77777777" w:rsidR="003458EA" w:rsidRDefault="003458EA" w:rsidP="003458EA">
      <w:pPr>
        <w:rPr>
          <w:rFonts w:ascii="Cambria" w:eastAsia="Lora" w:hAnsi="Cambria" w:cs="Lora"/>
        </w:rPr>
      </w:pPr>
    </w:p>
    <w:p w14:paraId="71862212" w14:textId="4832EE86" w:rsidR="003458EA" w:rsidRDefault="003458EA" w:rsidP="009A326A">
      <w:pPr>
        <w:pStyle w:val="Ttulo2"/>
      </w:pPr>
      <w:bookmarkStart w:id="32" w:name="_Toc167307582"/>
      <w:r>
        <w:lastRenderedPageBreak/>
        <w:t>5.3. DOBLADO Y CRE</w:t>
      </w:r>
      <w:r w:rsidR="00391EA6">
        <w:t>ACION</w:t>
      </w:r>
      <w:r>
        <w:t xml:space="preserve"> DE</w:t>
      </w:r>
      <w:r w:rsidR="00391EA6">
        <w:t>L</w:t>
      </w:r>
      <w:r>
        <w:t xml:space="preserve"> SOQUETE</w:t>
      </w:r>
      <w:bookmarkEnd w:id="32"/>
      <w:r>
        <w:t xml:space="preserve"> </w:t>
      </w:r>
    </w:p>
    <w:p w14:paraId="01C4632C" w14:textId="77777777" w:rsidR="00C07A15" w:rsidRDefault="003458EA" w:rsidP="003F7C20">
      <w:pPr>
        <w:pStyle w:val="Prrafodelista"/>
        <w:numPr>
          <w:ilvl w:val="0"/>
          <w:numId w:val="9"/>
        </w:numPr>
        <w:jc w:val="both"/>
        <w:rPr>
          <w:rFonts w:ascii="Cambria" w:eastAsia="Lora" w:hAnsi="Cambria" w:cs="Lora"/>
          <w:b/>
          <w:bCs/>
          <w:sz w:val="22"/>
          <w:szCs w:val="22"/>
        </w:rPr>
      </w:pPr>
      <w:r w:rsidRPr="2FCF2896">
        <w:rPr>
          <w:rFonts w:ascii="Cambria" w:eastAsia="Lora" w:hAnsi="Cambria" w:cs="Lora"/>
          <w:b/>
          <w:bCs/>
          <w:sz w:val="22"/>
          <w:szCs w:val="22"/>
        </w:rPr>
        <w:t>METODO TRADICIONAL:</w:t>
      </w:r>
    </w:p>
    <w:p w14:paraId="1948C376" w14:textId="0C201C81" w:rsidR="00391EA6" w:rsidRDefault="55AC774E" w:rsidP="55AC774E">
      <w:pPr>
        <w:ind w:firstLine="720"/>
        <w:jc w:val="both"/>
        <w:rPr>
          <w:rFonts w:ascii="Cambria" w:hAnsi="Cambria"/>
        </w:rPr>
      </w:pPr>
      <w:r w:rsidRPr="55AC774E">
        <w:rPr>
          <w:rFonts w:ascii="Cambria" w:hAnsi="Cambria"/>
        </w:rPr>
        <w:t>En el método tradicional de plegado de metales, los operarios utilizan prensas plegadoras manuales o semiautomáticas, guiando las planchas metálicas a mano y ajustando las herramientas de plegado según la experiencia y el juicio visual. Este proceso requiere habilidades manuales significativas y es más lento, con una mayor variabilidad en la precisión de los pliegues y un mayor margen de error humano.</w:t>
      </w:r>
    </w:p>
    <w:p w14:paraId="61FD50F4" w14:textId="77777777" w:rsidR="00166DF0" w:rsidRDefault="00166DF0" w:rsidP="003F7C20">
      <w:pPr>
        <w:pStyle w:val="Prrafodelista"/>
        <w:numPr>
          <w:ilvl w:val="0"/>
          <w:numId w:val="9"/>
        </w:numPr>
        <w:jc w:val="both"/>
        <w:rPr>
          <w:rFonts w:ascii="Cambria" w:eastAsia="Lora" w:hAnsi="Cambria" w:cs="Lora"/>
          <w:b/>
          <w:bCs/>
          <w:sz w:val="22"/>
          <w:szCs w:val="22"/>
        </w:rPr>
      </w:pPr>
      <w:r w:rsidRPr="2FCF2896">
        <w:rPr>
          <w:rFonts w:ascii="Cambria" w:eastAsia="Lora" w:hAnsi="Cambria" w:cs="Lora"/>
          <w:b/>
          <w:bCs/>
          <w:sz w:val="22"/>
          <w:szCs w:val="22"/>
        </w:rPr>
        <w:t>METODO AUTOMATIZADO:</w:t>
      </w:r>
    </w:p>
    <w:p w14:paraId="1158AF14" w14:textId="184003D6" w:rsidR="00854DB6" w:rsidRPr="00391EA6" w:rsidRDefault="55AC774E" w:rsidP="55AC774E">
      <w:pPr>
        <w:ind w:firstLine="720"/>
        <w:jc w:val="both"/>
        <w:rPr>
          <w:rFonts w:ascii="Cambria" w:eastAsia="Lora" w:hAnsi="Cambria" w:cs="Lora"/>
          <w:b/>
          <w:bCs/>
          <w:sz w:val="22"/>
          <w:szCs w:val="22"/>
        </w:rPr>
      </w:pPr>
      <w:r w:rsidRPr="55AC774E">
        <w:rPr>
          <w:rFonts w:ascii="Cambria" w:hAnsi="Cambria"/>
        </w:rPr>
        <w:t>Los nuevos sistemas de doblado automatizad, utilizan un sistema hidráulico inteligente y un control numérico avanzado que permite ajustes precisos y eficientes. A diferencia del método tradicional de doblado, que requiere ajustes manuales y es menos preciso, la maquina HFE-5020M2 ofrece medición de ángulos automatizada y compensación de deflexión para resultados consistentes. Además, su diseño ergonómico y de bajo consumo energético mejora la productividad y reduce el desgaste del operador.</w:t>
      </w:r>
    </w:p>
    <w:tbl>
      <w:tblPr>
        <w:tblStyle w:val="Tablaconcuadrcula"/>
        <w:tblW w:w="9631" w:type="dxa"/>
        <w:tblLayout w:type="fixed"/>
        <w:tblLook w:val="04A0" w:firstRow="1" w:lastRow="0" w:firstColumn="1" w:lastColumn="0" w:noHBand="0" w:noVBand="1"/>
      </w:tblPr>
      <w:tblGrid>
        <w:gridCol w:w="5087"/>
        <w:gridCol w:w="4544"/>
      </w:tblGrid>
      <w:tr w:rsidR="00166DF0" w:rsidRPr="004A772D" w14:paraId="20E468EA" w14:textId="77777777">
        <w:trPr>
          <w:trHeight w:val="409"/>
        </w:trPr>
        <w:tc>
          <w:tcPr>
            <w:tcW w:w="9631" w:type="dxa"/>
            <w:gridSpan w:val="2"/>
          </w:tcPr>
          <w:p w14:paraId="25F77230" w14:textId="1465FDE9" w:rsidR="00166DF0" w:rsidRPr="008604B7" w:rsidRDefault="0017035F">
            <w:pPr>
              <w:jc w:val="center"/>
              <w:rPr>
                <w:rFonts w:ascii="Cambria" w:eastAsia="Lora" w:hAnsi="Cambria" w:cs="Lora"/>
                <w:lang w:val="en-US"/>
              </w:rPr>
            </w:pPr>
            <w:r w:rsidRPr="008604B7">
              <w:rPr>
                <w:rFonts w:ascii="Cambria" w:hAnsi="Cambria"/>
              </w:rPr>
              <w:t>AMADA HFE-5020M2</w:t>
            </w:r>
          </w:p>
        </w:tc>
      </w:tr>
      <w:tr w:rsidR="00166DF0" w14:paraId="14EFF5E7" w14:textId="77777777">
        <w:trPr>
          <w:trHeight w:val="3543"/>
        </w:trPr>
        <w:tc>
          <w:tcPr>
            <w:tcW w:w="5087" w:type="dxa"/>
            <w:vMerge w:val="restart"/>
          </w:tcPr>
          <w:p w14:paraId="7599ABCD" w14:textId="20622B68" w:rsidR="00166DF0" w:rsidRPr="008F2482" w:rsidRDefault="00813FFD">
            <w:pPr>
              <w:jc w:val="center"/>
              <w:rPr>
                <w:rFonts w:ascii="Cambria" w:eastAsia="Lora" w:hAnsi="Cambria" w:cs="Lora"/>
                <w:lang w:val="en-US"/>
              </w:rPr>
            </w:pPr>
            <w:r w:rsidRPr="00813FFD">
              <w:rPr>
                <w:rFonts w:ascii="Cambria" w:eastAsia="Lora" w:hAnsi="Cambria" w:cs="Lora"/>
                <w:noProof/>
                <w:lang w:val="en-US"/>
              </w:rPr>
              <w:drawing>
                <wp:inline distT="0" distB="0" distL="0" distR="0" wp14:anchorId="71280B3F" wp14:editId="28446141">
                  <wp:extent cx="3093085" cy="2666365"/>
                  <wp:effectExtent l="0" t="0" r="0" b="635"/>
                  <wp:docPr id="1847960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60623" name=""/>
                          <pic:cNvPicPr/>
                        </pic:nvPicPr>
                        <pic:blipFill>
                          <a:blip r:embed="rId28"/>
                          <a:stretch>
                            <a:fillRect/>
                          </a:stretch>
                        </pic:blipFill>
                        <pic:spPr>
                          <a:xfrm>
                            <a:off x="0" y="0"/>
                            <a:ext cx="3093085" cy="2666365"/>
                          </a:xfrm>
                          <a:prstGeom prst="rect">
                            <a:avLst/>
                          </a:prstGeom>
                        </pic:spPr>
                      </pic:pic>
                    </a:graphicData>
                  </a:graphic>
                </wp:inline>
              </w:drawing>
            </w:r>
          </w:p>
        </w:tc>
        <w:tc>
          <w:tcPr>
            <w:tcW w:w="4544" w:type="dxa"/>
          </w:tcPr>
          <w:p w14:paraId="2360CCAA" w14:textId="77777777" w:rsidR="00166DF0" w:rsidRPr="000D2497" w:rsidRDefault="00166DF0">
            <w:pPr>
              <w:rPr>
                <w:rFonts w:ascii="Cambria" w:eastAsia="Lora" w:hAnsi="Cambria" w:cs="Lora"/>
                <w:lang w:val="en-US"/>
              </w:rPr>
            </w:pPr>
          </w:p>
          <w:p w14:paraId="53984C88" w14:textId="091A43D6" w:rsidR="00166DF0" w:rsidRPr="000D2497" w:rsidRDefault="004D10E7" w:rsidP="003F7C20">
            <w:pPr>
              <w:pStyle w:val="Prrafodelista"/>
              <w:numPr>
                <w:ilvl w:val="0"/>
                <w:numId w:val="15"/>
              </w:numPr>
              <w:rPr>
                <w:rFonts w:ascii="Cambria" w:eastAsia="Lora" w:hAnsi="Cambria" w:cs="Lora"/>
              </w:rPr>
            </w:pPr>
            <w:r w:rsidRPr="000D2497">
              <w:rPr>
                <w:rFonts w:ascii="Cambria" w:hAnsi="Cambria"/>
              </w:rPr>
              <w:t>Equipada con el sistema DIGIPRO, que mide y transmite electrónicamente los ángulos al control numérico de la plegadora.</w:t>
            </w:r>
          </w:p>
          <w:p w14:paraId="14BCCEC8" w14:textId="490A4EC8" w:rsidR="00166DF0" w:rsidRPr="000D2497" w:rsidRDefault="00305669" w:rsidP="003F7C20">
            <w:pPr>
              <w:pStyle w:val="Prrafodelista"/>
              <w:numPr>
                <w:ilvl w:val="0"/>
                <w:numId w:val="15"/>
              </w:numPr>
              <w:rPr>
                <w:rFonts w:ascii="Cambria" w:eastAsia="Lora" w:hAnsi="Cambria" w:cs="Lora"/>
                <w:b/>
                <w:bCs/>
              </w:rPr>
            </w:pPr>
            <w:r w:rsidRPr="000D2497">
              <w:rPr>
                <w:rStyle w:val="Textoennegrita"/>
                <w:rFonts w:ascii="Cambria" w:hAnsi="Cambria"/>
                <w:b w:val="0"/>
                <w:bCs w:val="0"/>
              </w:rPr>
              <w:t>Calibrador posterior versátil</w:t>
            </w:r>
          </w:p>
          <w:p w14:paraId="210B432E" w14:textId="5A930DCD" w:rsidR="000D2497" w:rsidRPr="000D2497" w:rsidRDefault="000D2497" w:rsidP="003F7C20">
            <w:pPr>
              <w:pStyle w:val="Prrafodelista"/>
              <w:numPr>
                <w:ilvl w:val="0"/>
                <w:numId w:val="15"/>
              </w:numPr>
              <w:rPr>
                <w:rFonts w:ascii="Cambria" w:eastAsia="Times New Roman" w:hAnsi="Cambria" w:cs="Times New Roman"/>
                <w:lang w:eastAsia="es-ES"/>
              </w:rPr>
            </w:pPr>
            <w:r w:rsidRPr="000D2497">
              <w:rPr>
                <w:rFonts w:ascii="Cambria" w:hAnsi="Cambria"/>
              </w:rPr>
              <w:t>C</w:t>
            </w:r>
            <w:r w:rsidR="00A70780" w:rsidRPr="000D2497">
              <w:rPr>
                <w:rFonts w:ascii="Cambria" w:hAnsi="Cambria"/>
              </w:rPr>
              <w:t>apacidades que varían desde 500 kN hasta 2200 kN, adaptándose a diferentes necesidades de plegado.</w:t>
            </w:r>
          </w:p>
          <w:p w14:paraId="0B7B5170" w14:textId="516816C1" w:rsidR="00166DF0" w:rsidRPr="008F2482" w:rsidRDefault="000D2497" w:rsidP="003F7C20">
            <w:pPr>
              <w:pStyle w:val="Prrafodelista"/>
              <w:numPr>
                <w:ilvl w:val="0"/>
                <w:numId w:val="15"/>
              </w:numPr>
              <w:rPr>
                <w:rFonts w:ascii="Cambria" w:eastAsia="Lora" w:hAnsi="Cambria" w:cs="Lora"/>
              </w:rPr>
            </w:pPr>
            <w:r w:rsidRPr="000D2497">
              <w:rPr>
                <w:rFonts w:ascii="Cambria" w:hAnsi="Cambria"/>
              </w:rPr>
              <w:t>Longitudes de trabajo varían entre 1270 mm y 4280 mm, permitiendo el manejo de piezas de diferentes tamaños.</w:t>
            </w:r>
          </w:p>
        </w:tc>
      </w:tr>
      <w:tr w:rsidR="00166DF0" w14:paraId="456D9113" w14:textId="77777777">
        <w:trPr>
          <w:trHeight w:val="1410"/>
        </w:trPr>
        <w:tc>
          <w:tcPr>
            <w:tcW w:w="5087" w:type="dxa"/>
            <w:vMerge/>
          </w:tcPr>
          <w:p w14:paraId="54B96BF1" w14:textId="77777777" w:rsidR="00166DF0" w:rsidRDefault="00166DF0">
            <w:pPr>
              <w:rPr>
                <w:noProof/>
              </w:rPr>
            </w:pPr>
          </w:p>
        </w:tc>
        <w:tc>
          <w:tcPr>
            <w:tcW w:w="4544" w:type="dxa"/>
          </w:tcPr>
          <w:p w14:paraId="686EF243" w14:textId="77777777" w:rsidR="00166DF0" w:rsidRDefault="00166DF0">
            <w:pPr>
              <w:rPr>
                <w:rFonts w:ascii="Cambria" w:eastAsia="Lora" w:hAnsi="Cambria" w:cs="Lora"/>
              </w:rPr>
            </w:pPr>
          </w:p>
          <w:p w14:paraId="0350DBE5" w14:textId="77777777" w:rsidR="00166DF0" w:rsidRDefault="00166DF0">
            <w:pPr>
              <w:rPr>
                <w:rFonts w:ascii="Cambria" w:eastAsia="Lora" w:hAnsi="Cambria" w:cs="Lora"/>
              </w:rPr>
            </w:pPr>
            <w:r>
              <w:rPr>
                <w:rFonts w:ascii="Cambria" w:eastAsia="Lora" w:hAnsi="Cambria" w:cs="Lora"/>
              </w:rPr>
              <w:t>Modelo:</w:t>
            </w:r>
          </w:p>
          <w:p w14:paraId="501094B7" w14:textId="77777777" w:rsidR="00166DF0" w:rsidRDefault="00166DF0">
            <w:pPr>
              <w:rPr>
                <w:rFonts w:ascii="Cambria" w:eastAsia="Lora" w:hAnsi="Cambria" w:cs="Lora"/>
              </w:rPr>
            </w:pPr>
          </w:p>
          <w:p w14:paraId="4A264D9A" w14:textId="34036783" w:rsidR="00166DF0" w:rsidRDefault="00D71605" w:rsidP="00813FFD">
            <w:pPr>
              <w:rPr>
                <w:rFonts w:ascii="Cambria" w:eastAsia="Lora" w:hAnsi="Cambria" w:cs="Lora"/>
              </w:rPr>
            </w:pPr>
            <w:hyperlink r:id="rId29" w:history="1">
              <w:r w:rsidR="00813FFD" w:rsidRPr="008E205C">
                <w:rPr>
                  <w:rStyle w:val="Hipervnculo"/>
                  <w:rFonts w:ascii="Cambria" w:eastAsia="Lora" w:hAnsi="Cambria" w:cs="Lora"/>
                </w:rPr>
                <w:t>https://www.amada.eu/es-es/productos/maquinas-y-automatizacion/plegado/maquinas-individuales/hfe-m2/</w:t>
              </w:r>
            </w:hyperlink>
          </w:p>
          <w:p w14:paraId="7B4C9E9B" w14:textId="7533B657" w:rsidR="00813FFD" w:rsidRDefault="00813FFD" w:rsidP="00813FFD">
            <w:pPr>
              <w:rPr>
                <w:rFonts w:ascii="Cambria" w:eastAsia="Lora" w:hAnsi="Cambria" w:cs="Lora"/>
              </w:rPr>
            </w:pPr>
          </w:p>
        </w:tc>
      </w:tr>
    </w:tbl>
    <w:p w14:paraId="6673FC04" w14:textId="177CBEF6" w:rsidR="004D6355" w:rsidRPr="004D6355" w:rsidRDefault="004D6355" w:rsidP="00313818">
      <w:pPr>
        <w:spacing w:before="100" w:beforeAutospacing="1" w:after="100" w:afterAutospacing="1" w:line="240" w:lineRule="auto"/>
        <w:rPr>
          <w:rFonts w:ascii="Cambria" w:hAnsi="Cambria"/>
        </w:rPr>
      </w:pPr>
    </w:p>
    <w:p w14:paraId="7F5DECC9" w14:textId="21C4B497" w:rsidR="00C911DE" w:rsidRDefault="00391EA6" w:rsidP="009A326A">
      <w:pPr>
        <w:pStyle w:val="Ttulo2"/>
      </w:pPr>
      <w:bookmarkStart w:id="33" w:name="_Toc167307583"/>
      <w:r>
        <w:lastRenderedPageBreak/>
        <w:t>5.4. T</w:t>
      </w:r>
      <w:r w:rsidR="001B02C8">
        <w:t>ALADRADO Y PERFORADO</w:t>
      </w:r>
      <w:bookmarkEnd w:id="33"/>
    </w:p>
    <w:p w14:paraId="2DB53C2B" w14:textId="77777777" w:rsidR="00CC4B29" w:rsidRDefault="00CC4B29" w:rsidP="003F7C20">
      <w:pPr>
        <w:pStyle w:val="Prrafodelista"/>
        <w:numPr>
          <w:ilvl w:val="0"/>
          <w:numId w:val="9"/>
        </w:numPr>
        <w:jc w:val="both"/>
        <w:rPr>
          <w:rFonts w:ascii="Cambria" w:eastAsia="Lora" w:hAnsi="Cambria" w:cs="Lora"/>
          <w:b/>
          <w:bCs/>
          <w:sz w:val="22"/>
          <w:szCs w:val="22"/>
        </w:rPr>
      </w:pPr>
      <w:r w:rsidRPr="2FCF2896">
        <w:rPr>
          <w:rFonts w:ascii="Cambria" w:eastAsia="Lora" w:hAnsi="Cambria" w:cs="Lora"/>
          <w:b/>
          <w:bCs/>
          <w:sz w:val="22"/>
          <w:szCs w:val="22"/>
        </w:rPr>
        <w:t>METODO TRADICIONAL:</w:t>
      </w:r>
    </w:p>
    <w:p w14:paraId="36B41740" w14:textId="45383F4C" w:rsidR="00B602C0" w:rsidRPr="00CC5DDC" w:rsidRDefault="00CC5DDC" w:rsidP="006A6B9D">
      <w:pPr>
        <w:jc w:val="both"/>
        <w:rPr>
          <w:rFonts w:ascii="Cambria" w:eastAsia="Lora" w:hAnsi="Cambria" w:cs="Lora"/>
          <w:b/>
          <w:bCs/>
          <w:color w:val="3C78D8"/>
          <w:sz w:val="28"/>
          <w:szCs w:val="28"/>
        </w:rPr>
      </w:pPr>
      <w:r>
        <w:rPr>
          <w:rFonts w:ascii="Cambria" w:hAnsi="Cambria"/>
        </w:rPr>
        <w:t>I</w:t>
      </w:r>
      <w:r w:rsidRPr="00CC5DDC">
        <w:rPr>
          <w:rFonts w:ascii="Cambria" w:hAnsi="Cambria"/>
        </w:rPr>
        <w:t>mplica el uso de un taladro manual o una taladradora de columna, donde se aplica presión sobre una broca giratoria para crear agujeros. Este proceso requiere ajustes manuales de la velocidad y la profundidad de perforación, y depende en gran medida de la habilidad del operador para mantener la precisión y evitar el sobrecalentamiento de la broca. Además, el enfriamiento suele hacerse mediante lubricantes aplicados manualmente durante la operación</w:t>
      </w:r>
      <w:r w:rsidRPr="00CC5DDC">
        <w:rPr>
          <w:rFonts w:ascii="Cambria" w:hAnsi="Cambria" w:cs="Arial"/>
        </w:rPr>
        <w:t>​</w:t>
      </w:r>
      <w:r>
        <w:rPr>
          <w:rFonts w:ascii="Cambria" w:hAnsi="Cambria" w:cs="Arial"/>
        </w:rPr>
        <w:t>.</w:t>
      </w:r>
    </w:p>
    <w:p w14:paraId="48EFD502" w14:textId="77777777" w:rsidR="00B602C0" w:rsidRDefault="00B602C0" w:rsidP="003F7C20">
      <w:pPr>
        <w:pStyle w:val="Prrafodelista"/>
        <w:numPr>
          <w:ilvl w:val="0"/>
          <w:numId w:val="9"/>
        </w:numPr>
        <w:jc w:val="both"/>
        <w:rPr>
          <w:rFonts w:ascii="Cambria" w:eastAsia="Lora" w:hAnsi="Cambria" w:cs="Lora"/>
          <w:b/>
          <w:bCs/>
          <w:sz w:val="22"/>
          <w:szCs w:val="22"/>
        </w:rPr>
      </w:pPr>
      <w:r w:rsidRPr="2FCF2896">
        <w:rPr>
          <w:rFonts w:ascii="Cambria" w:eastAsia="Lora" w:hAnsi="Cambria" w:cs="Lora"/>
          <w:b/>
          <w:bCs/>
          <w:sz w:val="22"/>
          <w:szCs w:val="22"/>
        </w:rPr>
        <w:t>METODO AUTOMATIZADO:</w:t>
      </w:r>
    </w:p>
    <w:p w14:paraId="58E4C2F3" w14:textId="0E62B662" w:rsidR="00C911DE" w:rsidRDefault="003768A6" w:rsidP="00684DDB">
      <w:pPr>
        <w:jc w:val="both"/>
        <w:rPr>
          <w:rFonts w:ascii="Cambria" w:hAnsi="Cambria"/>
        </w:rPr>
      </w:pPr>
      <w:r>
        <w:rPr>
          <w:rFonts w:ascii="Cambria" w:hAnsi="Cambria"/>
        </w:rPr>
        <w:t>U</w:t>
      </w:r>
      <w:r w:rsidRPr="003768A6">
        <w:rPr>
          <w:rFonts w:ascii="Cambria" w:hAnsi="Cambria"/>
        </w:rPr>
        <w:t>tiliza herramientas avanzadas y técnicas modernas para lograr mayor precisión y eficiencia. Mientras que el método tradicional requiere ajustes manuales y es más propenso a errores, la perforación moderna emplea brocas de alta velocidad y sistemas de control automatizados que aseguran agujeros exactos y consistentes. Además, la perforación avanzada minimiza la generación de calor y el desgaste de las herramientas, mejorando así la vida útil y la calidad del trabajo realizado.</w:t>
      </w:r>
    </w:p>
    <w:p w14:paraId="6971DB8B" w14:textId="762C4314" w:rsidR="0078529C" w:rsidRPr="0078529C" w:rsidRDefault="003768A6" w:rsidP="00684DDB">
      <w:pPr>
        <w:jc w:val="both"/>
        <w:rPr>
          <w:rFonts w:ascii="Cambria" w:hAnsi="Cambria"/>
        </w:rPr>
      </w:pPr>
      <w:r>
        <w:rPr>
          <w:rFonts w:ascii="Cambria" w:hAnsi="Cambria"/>
        </w:rPr>
        <w:t xml:space="preserve">Por otra </w:t>
      </w:r>
      <w:r w:rsidR="00740467">
        <w:rPr>
          <w:rFonts w:ascii="Cambria" w:hAnsi="Cambria"/>
        </w:rPr>
        <w:t>parte,</w:t>
      </w:r>
      <w:r>
        <w:rPr>
          <w:rFonts w:ascii="Cambria" w:hAnsi="Cambria"/>
        </w:rPr>
        <w:t xml:space="preserve"> la maquina </w:t>
      </w:r>
      <w:r w:rsidR="00555839">
        <w:rPr>
          <w:rFonts w:ascii="Cambria" w:hAnsi="Cambria"/>
        </w:rPr>
        <w:t>“</w:t>
      </w:r>
      <w:r w:rsidR="00947BCE">
        <w:rPr>
          <w:rFonts w:ascii="Cambria" w:hAnsi="Cambria"/>
        </w:rPr>
        <w:t>Tormach 770</w:t>
      </w:r>
      <w:r w:rsidR="00555839">
        <w:rPr>
          <w:rFonts w:ascii="Cambria" w:hAnsi="Cambria"/>
        </w:rPr>
        <w:t>M</w:t>
      </w:r>
      <w:r w:rsidR="00947BCE">
        <w:rPr>
          <w:rFonts w:ascii="Cambria" w:hAnsi="Cambria"/>
        </w:rPr>
        <w:t xml:space="preserve"> C</w:t>
      </w:r>
      <w:r w:rsidR="00555839">
        <w:rPr>
          <w:rFonts w:ascii="Cambria" w:hAnsi="Cambria"/>
        </w:rPr>
        <w:t>NC M</w:t>
      </w:r>
      <w:r w:rsidR="00947BCE">
        <w:rPr>
          <w:rFonts w:ascii="Cambria" w:hAnsi="Cambria"/>
        </w:rPr>
        <w:t>ill</w:t>
      </w:r>
      <w:r w:rsidR="00555839">
        <w:rPr>
          <w:rFonts w:ascii="Cambria" w:hAnsi="Cambria"/>
        </w:rPr>
        <w:t>”</w:t>
      </w:r>
      <w:r w:rsidR="00925336">
        <w:rPr>
          <w:rFonts w:ascii="Cambria" w:hAnsi="Cambria"/>
        </w:rPr>
        <w:t xml:space="preserve"> permite el cambio automático de </w:t>
      </w:r>
      <w:r w:rsidR="006658EC">
        <w:rPr>
          <w:rFonts w:ascii="Cambria" w:hAnsi="Cambria"/>
        </w:rPr>
        <w:t xml:space="preserve">herramienta </w:t>
      </w:r>
      <w:r w:rsidR="0078529C">
        <w:rPr>
          <w:rFonts w:ascii="Cambria" w:hAnsi="Cambria"/>
        </w:rPr>
        <w:t>para poder perforar madera o metal como es en el caso de esta planta.</w:t>
      </w:r>
    </w:p>
    <w:tbl>
      <w:tblPr>
        <w:tblStyle w:val="Tablaconcuadrcula"/>
        <w:tblW w:w="9493" w:type="dxa"/>
        <w:tblLayout w:type="fixed"/>
        <w:tblLook w:val="04A0" w:firstRow="1" w:lastRow="0" w:firstColumn="1" w:lastColumn="0" w:noHBand="0" w:noVBand="1"/>
      </w:tblPr>
      <w:tblGrid>
        <w:gridCol w:w="5087"/>
        <w:gridCol w:w="4406"/>
      </w:tblGrid>
      <w:tr w:rsidR="00561C2A" w:rsidRPr="004A772D" w14:paraId="3F41EBE3" w14:textId="77777777" w:rsidTr="00684DDB">
        <w:trPr>
          <w:trHeight w:val="409"/>
        </w:trPr>
        <w:tc>
          <w:tcPr>
            <w:tcW w:w="9493" w:type="dxa"/>
            <w:gridSpan w:val="2"/>
          </w:tcPr>
          <w:p w14:paraId="41F3C10D" w14:textId="0953D428" w:rsidR="00561C2A" w:rsidRPr="008604B7" w:rsidRDefault="004F650E">
            <w:pPr>
              <w:jc w:val="center"/>
              <w:rPr>
                <w:rFonts w:ascii="Cambria" w:eastAsia="Lora" w:hAnsi="Cambria" w:cs="Lora"/>
                <w:lang w:val="en-US"/>
              </w:rPr>
            </w:pPr>
            <w:r>
              <w:rPr>
                <w:rFonts w:ascii="Cambria" w:hAnsi="Cambria"/>
              </w:rPr>
              <w:t xml:space="preserve">TORMACH </w:t>
            </w:r>
            <w:r w:rsidR="00947BCE">
              <w:rPr>
                <w:rFonts w:ascii="Cambria" w:hAnsi="Cambria"/>
              </w:rPr>
              <w:t>770M CNC MILL</w:t>
            </w:r>
          </w:p>
        </w:tc>
      </w:tr>
      <w:tr w:rsidR="00561C2A" w14:paraId="5051B6D5" w14:textId="77777777" w:rsidTr="00684DDB">
        <w:trPr>
          <w:trHeight w:val="3543"/>
        </w:trPr>
        <w:tc>
          <w:tcPr>
            <w:tcW w:w="5087" w:type="dxa"/>
            <w:vMerge w:val="restart"/>
          </w:tcPr>
          <w:p w14:paraId="5F0326F9" w14:textId="5E5EF802" w:rsidR="00561C2A" w:rsidRPr="008F2482" w:rsidRDefault="002B285A">
            <w:pPr>
              <w:jc w:val="center"/>
              <w:rPr>
                <w:rFonts w:ascii="Cambria" w:eastAsia="Lora" w:hAnsi="Cambria" w:cs="Lora"/>
                <w:lang w:val="en-US"/>
              </w:rPr>
            </w:pPr>
            <w:r w:rsidRPr="002B285A">
              <w:rPr>
                <w:rFonts w:ascii="Cambria" w:eastAsia="Lora" w:hAnsi="Cambria" w:cs="Lora"/>
                <w:noProof/>
                <w:lang w:val="en-US"/>
              </w:rPr>
              <w:drawing>
                <wp:inline distT="0" distB="0" distL="0" distR="0" wp14:anchorId="7C5D460E" wp14:editId="2155856B">
                  <wp:extent cx="2934109" cy="2686425"/>
                  <wp:effectExtent l="0" t="0" r="0" b="0"/>
                  <wp:docPr id="1601530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30928" name=""/>
                          <pic:cNvPicPr/>
                        </pic:nvPicPr>
                        <pic:blipFill>
                          <a:blip r:embed="rId30"/>
                          <a:stretch>
                            <a:fillRect/>
                          </a:stretch>
                        </pic:blipFill>
                        <pic:spPr>
                          <a:xfrm>
                            <a:off x="0" y="0"/>
                            <a:ext cx="2934109" cy="2686425"/>
                          </a:xfrm>
                          <a:prstGeom prst="rect">
                            <a:avLst/>
                          </a:prstGeom>
                        </pic:spPr>
                      </pic:pic>
                    </a:graphicData>
                  </a:graphic>
                </wp:inline>
              </w:drawing>
            </w:r>
          </w:p>
        </w:tc>
        <w:tc>
          <w:tcPr>
            <w:tcW w:w="4406" w:type="dxa"/>
          </w:tcPr>
          <w:p w14:paraId="16FB118D" w14:textId="77777777" w:rsidR="00561C2A" w:rsidRPr="000D2497" w:rsidRDefault="00561C2A">
            <w:pPr>
              <w:rPr>
                <w:rFonts w:ascii="Cambria" w:eastAsia="Lora" w:hAnsi="Cambria" w:cs="Lora"/>
                <w:lang w:val="en-US"/>
              </w:rPr>
            </w:pPr>
          </w:p>
          <w:p w14:paraId="64918B86" w14:textId="35477234" w:rsidR="00FC1754" w:rsidRPr="00FC1754" w:rsidRDefault="00900A93" w:rsidP="003F7C20">
            <w:pPr>
              <w:pStyle w:val="Prrafodelista"/>
              <w:numPr>
                <w:ilvl w:val="0"/>
                <w:numId w:val="15"/>
              </w:numPr>
              <w:rPr>
                <w:rFonts w:ascii="Cambria" w:eastAsia="Lora" w:hAnsi="Cambria" w:cs="Lora"/>
              </w:rPr>
            </w:pPr>
            <w:r w:rsidRPr="00FC1754">
              <w:rPr>
                <w:rFonts w:ascii="Cambria" w:hAnsi="Cambria"/>
              </w:rPr>
              <w:t xml:space="preserve">Área de trabajo de 14" x 7.5" x 13.25" </w:t>
            </w:r>
          </w:p>
          <w:p w14:paraId="38DD01B3" w14:textId="177D197C" w:rsidR="00561C2A" w:rsidRPr="00FC1754" w:rsidRDefault="00FC1754" w:rsidP="003F7C20">
            <w:pPr>
              <w:pStyle w:val="Prrafodelista"/>
              <w:numPr>
                <w:ilvl w:val="0"/>
                <w:numId w:val="15"/>
              </w:numPr>
              <w:rPr>
                <w:rFonts w:ascii="Cambria" w:eastAsia="Lora" w:hAnsi="Cambria" w:cs="Lora"/>
              </w:rPr>
            </w:pPr>
            <w:r>
              <w:rPr>
                <w:rFonts w:ascii="Cambria" w:hAnsi="Cambria"/>
              </w:rPr>
              <w:t>U</w:t>
            </w:r>
            <w:r w:rsidR="00900A93" w:rsidRPr="00FC1754">
              <w:rPr>
                <w:rFonts w:ascii="Cambria" w:hAnsi="Cambria"/>
              </w:rPr>
              <w:t>tiliza husillos de bolas para alta precisión en los tres ejes.</w:t>
            </w:r>
          </w:p>
          <w:p w14:paraId="6929096A" w14:textId="1D4E9F17" w:rsidR="00561C2A" w:rsidRPr="00FC1754" w:rsidRDefault="00900A93" w:rsidP="003F7C20">
            <w:pPr>
              <w:pStyle w:val="Prrafodelista"/>
              <w:numPr>
                <w:ilvl w:val="0"/>
                <w:numId w:val="15"/>
              </w:numPr>
              <w:rPr>
                <w:rFonts w:ascii="Cambria" w:eastAsia="Times New Roman" w:hAnsi="Cambria" w:cs="Times New Roman"/>
                <w:lang w:eastAsia="es-ES"/>
              </w:rPr>
            </w:pPr>
            <w:r w:rsidRPr="00FC1754">
              <w:rPr>
                <w:rFonts w:ascii="Cambria" w:hAnsi="Cambria"/>
              </w:rPr>
              <w:t>Husillo puede alcanzar velocidades de hasta 10,000 RPM</w:t>
            </w:r>
            <w:r w:rsidR="00561C2A" w:rsidRPr="00FC1754">
              <w:rPr>
                <w:rFonts w:ascii="Cambria" w:hAnsi="Cambria"/>
              </w:rPr>
              <w:t>.</w:t>
            </w:r>
          </w:p>
          <w:p w14:paraId="665B1C18" w14:textId="01999A21" w:rsidR="00561C2A" w:rsidRPr="008F2482" w:rsidRDefault="00FC1754" w:rsidP="003F7C20">
            <w:pPr>
              <w:pStyle w:val="Prrafodelista"/>
              <w:numPr>
                <w:ilvl w:val="0"/>
                <w:numId w:val="15"/>
              </w:numPr>
              <w:rPr>
                <w:rFonts w:ascii="Cambria" w:eastAsia="Lora" w:hAnsi="Cambria" w:cs="Lora"/>
              </w:rPr>
            </w:pPr>
            <w:r w:rsidRPr="00FC1754">
              <w:rPr>
                <w:rFonts w:ascii="Cambria" w:hAnsi="Cambria"/>
              </w:rPr>
              <w:t>Cambiador automático de herramientas</w:t>
            </w:r>
            <w:r w:rsidR="00925336">
              <w:rPr>
                <w:rFonts w:ascii="Cambria" w:hAnsi="Cambria"/>
              </w:rPr>
              <w:t>.</w:t>
            </w:r>
          </w:p>
        </w:tc>
      </w:tr>
      <w:tr w:rsidR="00561C2A" w14:paraId="4EECEAF6" w14:textId="77777777" w:rsidTr="00684DDB">
        <w:trPr>
          <w:trHeight w:val="1410"/>
        </w:trPr>
        <w:tc>
          <w:tcPr>
            <w:tcW w:w="5087" w:type="dxa"/>
            <w:vMerge/>
          </w:tcPr>
          <w:p w14:paraId="69DFFBB8" w14:textId="77777777" w:rsidR="00561C2A" w:rsidRDefault="00561C2A">
            <w:pPr>
              <w:rPr>
                <w:noProof/>
              </w:rPr>
            </w:pPr>
          </w:p>
        </w:tc>
        <w:tc>
          <w:tcPr>
            <w:tcW w:w="4406" w:type="dxa"/>
          </w:tcPr>
          <w:p w14:paraId="50C8A2BA" w14:textId="77777777" w:rsidR="00561C2A" w:rsidRDefault="00561C2A">
            <w:pPr>
              <w:rPr>
                <w:rFonts w:ascii="Cambria" w:eastAsia="Lora" w:hAnsi="Cambria" w:cs="Lora"/>
              </w:rPr>
            </w:pPr>
          </w:p>
          <w:p w14:paraId="3C178E17" w14:textId="77777777" w:rsidR="00561C2A" w:rsidRDefault="00561C2A">
            <w:pPr>
              <w:rPr>
                <w:rFonts w:ascii="Cambria" w:eastAsia="Lora" w:hAnsi="Cambria" w:cs="Lora"/>
              </w:rPr>
            </w:pPr>
            <w:r>
              <w:rPr>
                <w:rFonts w:ascii="Cambria" w:eastAsia="Lora" w:hAnsi="Cambria" w:cs="Lora"/>
              </w:rPr>
              <w:t>Modelo:</w:t>
            </w:r>
          </w:p>
          <w:p w14:paraId="6EB2DDFF" w14:textId="77777777" w:rsidR="00561C2A" w:rsidRDefault="00561C2A">
            <w:pPr>
              <w:rPr>
                <w:rFonts w:ascii="Cambria" w:eastAsia="Lora" w:hAnsi="Cambria" w:cs="Lora"/>
              </w:rPr>
            </w:pPr>
          </w:p>
          <w:p w14:paraId="5EFB7114" w14:textId="1689FEE3" w:rsidR="00561C2A" w:rsidRDefault="004F650E">
            <w:pPr>
              <w:rPr>
                <w:rFonts w:ascii="Cambria" w:eastAsia="Lora" w:hAnsi="Cambria" w:cs="Lora"/>
              </w:rPr>
            </w:pPr>
            <w:r w:rsidRPr="004F650E">
              <w:rPr>
                <w:rFonts w:ascii="Cambria" w:eastAsia="Lora" w:hAnsi="Cambria" w:cs="Lora"/>
              </w:rPr>
              <w:t>https://tormach.com/machines/mills/770m.html</w:t>
            </w:r>
          </w:p>
          <w:p w14:paraId="6F2DE667" w14:textId="77777777" w:rsidR="00561C2A" w:rsidRDefault="00561C2A">
            <w:pPr>
              <w:rPr>
                <w:rFonts w:ascii="Cambria" w:eastAsia="Lora" w:hAnsi="Cambria" w:cs="Lora"/>
              </w:rPr>
            </w:pPr>
          </w:p>
        </w:tc>
      </w:tr>
    </w:tbl>
    <w:p w14:paraId="39301335" w14:textId="026FD227" w:rsidR="00C911DE" w:rsidRDefault="00C911DE" w:rsidP="2FCF2896">
      <w:pPr>
        <w:ind w:firstLine="720"/>
        <w:rPr>
          <w:rFonts w:ascii="Lora" w:eastAsia="Lora" w:hAnsi="Lora" w:cs="Lora"/>
          <w:b/>
          <w:bCs/>
          <w:color w:val="3C78D8"/>
          <w:sz w:val="28"/>
          <w:szCs w:val="28"/>
        </w:rPr>
      </w:pPr>
    </w:p>
    <w:p w14:paraId="5D4A06A7" w14:textId="64C78A63" w:rsidR="00E84543" w:rsidRDefault="003279CB" w:rsidP="009A326A">
      <w:pPr>
        <w:pStyle w:val="Ttulo2"/>
      </w:pPr>
      <w:bookmarkStart w:id="34" w:name="_Toc167307584"/>
      <w:r>
        <w:lastRenderedPageBreak/>
        <w:t>5.5</w:t>
      </w:r>
      <w:r w:rsidR="009418ED">
        <w:t>. ACABADO SUPERFICIAL</w:t>
      </w:r>
      <w:bookmarkEnd w:id="34"/>
    </w:p>
    <w:p w14:paraId="29403333" w14:textId="5ECE56EF" w:rsidR="00756B17" w:rsidRPr="00A516FC" w:rsidRDefault="00C84BD7" w:rsidP="001E6F67">
      <w:pPr>
        <w:rPr>
          <w:rFonts w:ascii="Cambria" w:hAnsi="Cambria"/>
        </w:rPr>
      </w:pPr>
      <w:r w:rsidRPr="00A516FC">
        <w:rPr>
          <w:rFonts w:ascii="Cambria" w:hAnsi="Cambria"/>
        </w:rPr>
        <w:t>Esta etapa, se encuentra diferenciada según el material al cual se desee dar el acabado superficial</w:t>
      </w:r>
      <w:r w:rsidR="00D64A19" w:rsidRPr="00A516FC">
        <w:rPr>
          <w:rFonts w:ascii="Cambria" w:hAnsi="Cambria"/>
        </w:rPr>
        <w:t xml:space="preserve">. </w:t>
      </w:r>
      <w:r w:rsidR="001A28E5" w:rsidRPr="00A516FC">
        <w:rPr>
          <w:rFonts w:ascii="Cambria" w:hAnsi="Cambria"/>
        </w:rPr>
        <w:t>Dependiendo si este sea madera o metal.</w:t>
      </w:r>
    </w:p>
    <w:p w14:paraId="4C1C8109" w14:textId="77777777" w:rsidR="00BC409D" w:rsidRPr="00A516FC" w:rsidRDefault="00BC409D" w:rsidP="003F7C20">
      <w:pPr>
        <w:pStyle w:val="Prrafodelista"/>
        <w:numPr>
          <w:ilvl w:val="0"/>
          <w:numId w:val="9"/>
        </w:numPr>
        <w:jc w:val="both"/>
        <w:rPr>
          <w:rFonts w:ascii="Cambria" w:eastAsia="Lora" w:hAnsi="Cambria" w:cs="Lora"/>
          <w:b/>
          <w:bCs/>
          <w:sz w:val="22"/>
          <w:szCs w:val="22"/>
        </w:rPr>
      </w:pPr>
      <w:r w:rsidRPr="00A516FC">
        <w:rPr>
          <w:rFonts w:ascii="Cambria" w:eastAsia="Lora" w:hAnsi="Cambria" w:cs="Lora"/>
          <w:b/>
          <w:bCs/>
          <w:sz w:val="22"/>
          <w:szCs w:val="22"/>
        </w:rPr>
        <w:t>METODO TRADICIONAL:</w:t>
      </w:r>
    </w:p>
    <w:p w14:paraId="5CC2ACDE" w14:textId="6B718AA9" w:rsidR="2FCF2896" w:rsidRPr="00A516FC" w:rsidRDefault="008C1E06" w:rsidP="2FCF2896">
      <w:pPr>
        <w:jc w:val="both"/>
        <w:rPr>
          <w:rFonts w:ascii="Cambria" w:hAnsi="Cambria"/>
        </w:rPr>
      </w:pPr>
      <w:r w:rsidRPr="00A516FC">
        <w:rPr>
          <w:rFonts w:ascii="Cambria" w:hAnsi="Cambria"/>
        </w:rPr>
        <w:t>El lijado</w:t>
      </w:r>
      <w:r w:rsidR="00212CB5" w:rsidRPr="00A516FC">
        <w:rPr>
          <w:rFonts w:ascii="Cambria" w:hAnsi="Cambria"/>
        </w:rPr>
        <w:t xml:space="preserve"> </w:t>
      </w:r>
      <w:r w:rsidRPr="00A516FC">
        <w:rPr>
          <w:rFonts w:ascii="Cambria" w:hAnsi="Cambria"/>
        </w:rPr>
        <w:t>de madera se realiza usando papel de lija de grano grueso a fino, moviéndose en la dirección de la veta para suavizar la superficie.</w:t>
      </w:r>
      <w:r w:rsidR="00212CB5" w:rsidRPr="00A516FC">
        <w:rPr>
          <w:rFonts w:ascii="Cambria" w:hAnsi="Cambria"/>
        </w:rPr>
        <w:t xml:space="preserve"> El pulido de metal implica limpiar la superficie y luego usar ruedas abrasivas y compuestos de pulido para obtener un acabado liso y brillante. Ambos deben hacerse </w:t>
      </w:r>
      <w:r w:rsidR="00893947" w:rsidRPr="00A516FC">
        <w:rPr>
          <w:rFonts w:ascii="Cambria" w:hAnsi="Cambria"/>
        </w:rPr>
        <w:t xml:space="preserve">por un operario y dependerán de las cualidades de este para </w:t>
      </w:r>
      <w:r w:rsidR="006B788C" w:rsidRPr="00A516FC">
        <w:rPr>
          <w:rFonts w:ascii="Cambria" w:hAnsi="Cambria"/>
        </w:rPr>
        <w:t>realizarlo</w:t>
      </w:r>
      <w:r w:rsidR="00893947" w:rsidRPr="00A516FC">
        <w:rPr>
          <w:rFonts w:ascii="Cambria" w:hAnsi="Cambria"/>
        </w:rPr>
        <w:t xml:space="preserve">, y </w:t>
      </w:r>
      <w:r w:rsidR="00AB52ED" w:rsidRPr="00A516FC">
        <w:rPr>
          <w:rFonts w:ascii="Cambria" w:hAnsi="Cambria"/>
        </w:rPr>
        <w:t>conseguir el mismo acabado en todas las partes del material.</w:t>
      </w:r>
    </w:p>
    <w:p w14:paraId="75C206C5" w14:textId="77777777" w:rsidR="004F11E6" w:rsidRPr="004F11E6" w:rsidRDefault="00AB52ED" w:rsidP="003F7C20">
      <w:pPr>
        <w:pStyle w:val="Prrafodelista"/>
        <w:numPr>
          <w:ilvl w:val="0"/>
          <w:numId w:val="9"/>
        </w:numPr>
        <w:jc w:val="both"/>
        <w:rPr>
          <w:rFonts w:ascii="system-ui" w:eastAsia="system-ui" w:hAnsi="system-ui" w:cs="system-ui"/>
          <w:color w:val="0D0D0D" w:themeColor="text1" w:themeTint="F2"/>
        </w:rPr>
      </w:pPr>
      <w:r w:rsidRPr="00AB52ED">
        <w:rPr>
          <w:rFonts w:ascii="Cambria" w:eastAsia="Lora" w:hAnsi="Cambria" w:cs="Lora"/>
          <w:b/>
          <w:bCs/>
          <w:sz w:val="22"/>
          <w:szCs w:val="22"/>
        </w:rPr>
        <w:t>METODO AUTOMATIZADO:</w:t>
      </w:r>
    </w:p>
    <w:p w14:paraId="19B241AD" w14:textId="2556B198" w:rsidR="00FD5582" w:rsidRDefault="00FD5582" w:rsidP="005929CA">
      <w:pPr>
        <w:jc w:val="both"/>
        <w:rPr>
          <w:rFonts w:ascii="Cambria" w:hAnsi="Cambria"/>
        </w:rPr>
      </w:pPr>
      <w:r w:rsidRPr="004F11E6">
        <w:rPr>
          <w:rFonts w:ascii="Cambria" w:hAnsi="Cambria"/>
        </w:rPr>
        <w:t>El granallado automatizado puede limpiar y preparar superficies a una velocidad mucho mayor que el pulido manual, mejorando la productividad.</w:t>
      </w:r>
      <w:r w:rsidR="004F11E6" w:rsidRPr="004F11E6">
        <w:rPr>
          <w:rFonts w:ascii="Cambria" w:hAnsi="Cambria"/>
        </w:rPr>
        <w:t xml:space="preserve"> También</w:t>
      </w:r>
      <w:r w:rsidR="004F11E6" w:rsidRPr="004F11E6">
        <w:rPr>
          <w:rFonts w:ascii="Cambria" w:eastAsia="system-ui" w:hAnsi="Cambria" w:cs="system-ui"/>
          <w:color w:val="0D0D0D" w:themeColor="text1" w:themeTint="F2"/>
        </w:rPr>
        <w:t xml:space="preserve"> </w:t>
      </w:r>
      <w:r w:rsidR="004F11E6" w:rsidRPr="004F11E6">
        <w:rPr>
          <w:rFonts w:ascii="Cambria" w:hAnsi="Cambria"/>
        </w:rPr>
        <w:t>proporciona un acabado uniforme y consistente en toda la superficie tratada, eliminando variaciones que pueden ocurrir con el pulido manual.</w:t>
      </w:r>
    </w:p>
    <w:p w14:paraId="09480F92" w14:textId="7D722F4B" w:rsidR="001A64D0" w:rsidRPr="001A64D0" w:rsidRDefault="004F11E6" w:rsidP="005929CA">
      <w:pPr>
        <w:jc w:val="both"/>
        <w:rPr>
          <w:rFonts w:ascii="Cambria" w:eastAsia="system-ui" w:hAnsi="Cambria" w:cs="system-ui"/>
          <w:color w:val="0D0D0D" w:themeColor="text1" w:themeTint="F2"/>
        </w:rPr>
      </w:pPr>
      <w:r>
        <w:rPr>
          <w:rFonts w:ascii="Cambria" w:hAnsi="Cambria"/>
        </w:rPr>
        <w:t>Se usa la maquina “</w:t>
      </w:r>
      <w:r w:rsidR="001A64D0" w:rsidRPr="001A64D0">
        <w:rPr>
          <w:rFonts w:ascii="Cambria" w:hAnsi="Cambria"/>
        </w:rPr>
        <w:t>R</w:t>
      </w:r>
      <w:r w:rsidRPr="001A64D0">
        <w:rPr>
          <w:rFonts w:ascii="Cambria" w:hAnsi="Cambria"/>
        </w:rPr>
        <w:t>oller conveyor shot blast machine type g</w:t>
      </w:r>
      <w:r w:rsidR="001A64D0" w:rsidRPr="001A64D0">
        <w:rPr>
          <w:rFonts w:ascii="Cambria" w:hAnsi="Cambria"/>
        </w:rPr>
        <w:t>” para e</w:t>
      </w:r>
      <w:r w:rsidR="001A64D0">
        <w:rPr>
          <w:rFonts w:ascii="Cambria" w:hAnsi="Cambria"/>
        </w:rPr>
        <w:t xml:space="preserve">l granallado del metal. </w:t>
      </w:r>
    </w:p>
    <w:tbl>
      <w:tblPr>
        <w:tblStyle w:val="Tablaconcuadrcula"/>
        <w:tblW w:w="9631" w:type="dxa"/>
        <w:tblLayout w:type="fixed"/>
        <w:tblLook w:val="04A0" w:firstRow="1" w:lastRow="0" w:firstColumn="1" w:lastColumn="0" w:noHBand="0" w:noVBand="1"/>
      </w:tblPr>
      <w:tblGrid>
        <w:gridCol w:w="5087"/>
        <w:gridCol w:w="4544"/>
      </w:tblGrid>
      <w:tr w:rsidR="00AB52ED" w:rsidRPr="008E5835" w14:paraId="5C0A7C02" w14:textId="77777777">
        <w:trPr>
          <w:trHeight w:val="409"/>
        </w:trPr>
        <w:tc>
          <w:tcPr>
            <w:tcW w:w="9631" w:type="dxa"/>
            <w:gridSpan w:val="2"/>
          </w:tcPr>
          <w:p w14:paraId="0C8B6E13" w14:textId="3690DED8" w:rsidR="00AB52ED" w:rsidRPr="007A538D" w:rsidRDefault="007A538D">
            <w:pPr>
              <w:jc w:val="center"/>
              <w:rPr>
                <w:rFonts w:ascii="Cambria" w:eastAsia="Lora" w:hAnsi="Cambria" w:cs="Lora"/>
                <w:lang w:val="en-US"/>
              </w:rPr>
            </w:pPr>
            <w:r w:rsidRPr="007A538D">
              <w:rPr>
                <w:rFonts w:ascii="Cambria" w:hAnsi="Cambria"/>
                <w:lang w:val="en-US"/>
              </w:rPr>
              <w:t>ROLLER CONVEYOR SHOT BLAST M</w:t>
            </w:r>
            <w:r>
              <w:rPr>
                <w:rFonts w:ascii="Cambria" w:hAnsi="Cambria"/>
                <w:lang w:val="en-US"/>
              </w:rPr>
              <w:t>ACHINE TYPE G</w:t>
            </w:r>
          </w:p>
        </w:tc>
      </w:tr>
      <w:tr w:rsidR="00AB52ED" w:rsidRPr="00331FFC" w14:paraId="725463E5" w14:textId="77777777" w:rsidTr="005929CA">
        <w:trPr>
          <w:trHeight w:val="2542"/>
        </w:trPr>
        <w:tc>
          <w:tcPr>
            <w:tcW w:w="5087" w:type="dxa"/>
            <w:vMerge w:val="restart"/>
          </w:tcPr>
          <w:p w14:paraId="19443FE8" w14:textId="2F262785" w:rsidR="00AB52ED" w:rsidRPr="008F2482" w:rsidRDefault="002B285A">
            <w:pPr>
              <w:jc w:val="center"/>
              <w:rPr>
                <w:rFonts w:ascii="Cambria" w:eastAsia="Lora" w:hAnsi="Cambria" w:cs="Lora"/>
                <w:lang w:val="en-US"/>
              </w:rPr>
            </w:pPr>
            <w:r w:rsidRPr="002B285A">
              <w:rPr>
                <w:rFonts w:ascii="Cambria" w:eastAsia="Lora" w:hAnsi="Cambria" w:cs="Lora"/>
                <w:noProof/>
                <w:lang w:val="en-US"/>
              </w:rPr>
              <w:drawing>
                <wp:anchor distT="0" distB="0" distL="114300" distR="114300" simplePos="0" relativeHeight="251658247" behindDoc="1" locked="0" layoutInCell="1" allowOverlap="1" wp14:anchorId="65C6EDFC" wp14:editId="7542230A">
                  <wp:simplePos x="0" y="0"/>
                  <wp:positionH relativeFrom="column">
                    <wp:posOffset>-3810</wp:posOffset>
                  </wp:positionH>
                  <wp:positionV relativeFrom="paragraph">
                    <wp:posOffset>467360</wp:posOffset>
                  </wp:positionV>
                  <wp:extent cx="2997835" cy="1805940"/>
                  <wp:effectExtent l="0" t="0" r="0" b="3810"/>
                  <wp:wrapTight wrapText="bothSides">
                    <wp:wrapPolygon edited="0">
                      <wp:start x="0" y="0"/>
                      <wp:lineTo x="0" y="21418"/>
                      <wp:lineTo x="21412" y="21418"/>
                      <wp:lineTo x="21412" y="0"/>
                      <wp:lineTo x="0" y="0"/>
                    </wp:wrapPolygon>
                  </wp:wrapTight>
                  <wp:docPr id="1383706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0606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97835" cy="1805940"/>
                          </a:xfrm>
                          <a:prstGeom prst="rect">
                            <a:avLst/>
                          </a:prstGeom>
                        </pic:spPr>
                      </pic:pic>
                    </a:graphicData>
                  </a:graphic>
                  <wp14:sizeRelH relativeFrom="margin">
                    <wp14:pctWidth>0</wp14:pctWidth>
                  </wp14:sizeRelH>
                  <wp14:sizeRelV relativeFrom="margin">
                    <wp14:pctHeight>0</wp14:pctHeight>
                  </wp14:sizeRelV>
                </wp:anchor>
              </w:drawing>
            </w:r>
          </w:p>
        </w:tc>
        <w:tc>
          <w:tcPr>
            <w:tcW w:w="4544" w:type="dxa"/>
          </w:tcPr>
          <w:p w14:paraId="6A545F53" w14:textId="77777777" w:rsidR="00AB52ED" w:rsidRPr="00331FFC" w:rsidRDefault="00AB52ED">
            <w:pPr>
              <w:rPr>
                <w:rFonts w:ascii="Cambria" w:eastAsia="Lora" w:hAnsi="Cambria" w:cs="Lora"/>
                <w:lang w:val="en-US"/>
              </w:rPr>
            </w:pPr>
          </w:p>
          <w:p w14:paraId="3141E937" w14:textId="683E9408" w:rsidR="00331FFC" w:rsidRPr="00331FFC" w:rsidRDefault="00331FFC" w:rsidP="003F7C20">
            <w:pPr>
              <w:pStyle w:val="Prrafodelista"/>
              <w:numPr>
                <w:ilvl w:val="0"/>
                <w:numId w:val="16"/>
              </w:numPr>
              <w:spacing w:before="100" w:beforeAutospacing="1" w:after="100" w:afterAutospacing="1"/>
              <w:rPr>
                <w:rFonts w:ascii="Cambria" w:eastAsia="Times New Roman" w:hAnsi="Cambria" w:cs="Times New Roman"/>
                <w:lang w:eastAsia="es-ES"/>
              </w:rPr>
            </w:pPr>
            <w:r w:rsidRPr="00331FFC">
              <w:rPr>
                <w:rFonts w:ascii="Cambria" w:eastAsia="Times New Roman" w:hAnsi="Cambria" w:cs="Times New Roman"/>
                <w:lang w:eastAsia="es-ES"/>
              </w:rPr>
              <w:t xml:space="preserve">Ancho de </w:t>
            </w:r>
            <w:r w:rsidR="00FA48E8">
              <w:rPr>
                <w:rFonts w:ascii="Cambria" w:eastAsia="Times New Roman" w:hAnsi="Cambria" w:cs="Times New Roman"/>
                <w:lang w:eastAsia="es-ES"/>
              </w:rPr>
              <w:t>e</w:t>
            </w:r>
            <w:r w:rsidRPr="00331FFC">
              <w:rPr>
                <w:rFonts w:ascii="Cambria" w:eastAsia="Times New Roman" w:hAnsi="Cambria" w:cs="Times New Roman"/>
                <w:lang w:eastAsia="es-ES"/>
              </w:rPr>
              <w:t>ntrada</w:t>
            </w:r>
            <w:r w:rsidR="00FA48E8">
              <w:rPr>
                <w:rFonts w:ascii="Cambria" w:eastAsia="Times New Roman" w:hAnsi="Cambria" w:cs="Times New Roman"/>
                <w:lang w:eastAsia="es-ES"/>
              </w:rPr>
              <w:t xml:space="preserve"> </w:t>
            </w:r>
            <w:r w:rsidRPr="00331FFC">
              <w:rPr>
                <w:rFonts w:ascii="Cambria" w:eastAsia="Times New Roman" w:hAnsi="Cambria" w:cs="Times New Roman"/>
                <w:lang w:eastAsia="es-ES"/>
              </w:rPr>
              <w:t>desde 600 mm hasta 3000 mm.</w:t>
            </w:r>
          </w:p>
          <w:p w14:paraId="489CC057" w14:textId="34581CD5" w:rsidR="00331FFC" w:rsidRPr="00331FFC" w:rsidRDefault="00331FFC" w:rsidP="003F7C20">
            <w:pPr>
              <w:pStyle w:val="Prrafodelista"/>
              <w:numPr>
                <w:ilvl w:val="0"/>
                <w:numId w:val="16"/>
              </w:numPr>
              <w:spacing w:before="100" w:beforeAutospacing="1" w:after="100" w:afterAutospacing="1"/>
              <w:rPr>
                <w:rFonts w:ascii="Cambria" w:eastAsia="Times New Roman" w:hAnsi="Cambria" w:cs="Times New Roman"/>
                <w:lang w:eastAsia="es-ES"/>
              </w:rPr>
            </w:pPr>
            <w:r w:rsidRPr="00331FFC">
              <w:rPr>
                <w:rFonts w:ascii="Cambria" w:eastAsia="Times New Roman" w:hAnsi="Cambria" w:cs="Times New Roman"/>
                <w:lang w:eastAsia="es-ES"/>
              </w:rPr>
              <w:t>Ruedas de Granallado</w:t>
            </w:r>
            <w:r w:rsidR="00FA48E8">
              <w:rPr>
                <w:rFonts w:ascii="Cambria" w:eastAsia="Times New Roman" w:hAnsi="Cambria" w:cs="Times New Roman"/>
                <w:lang w:eastAsia="es-ES"/>
              </w:rPr>
              <w:t xml:space="preserve"> e</w:t>
            </w:r>
            <w:r w:rsidRPr="00331FFC">
              <w:rPr>
                <w:rFonts w:ascii="Cambria" w:eastAsia="Times New Roman" w:hAnsi="Cambria" w:cs="Times New Roman"/>
                <w:lang w:eastAsia="es-ES"/>
              </w:rPr>
              <w:t>quipadas con 4, 6 u 8 ruedas, dependiendo del modelo, cada una con potencias de 5.5 kW a 18.5 kW.</w:t>
            </w:r>
          </w:p>
          <w:p w14:paraId="408BAFE2" w14:textId="64A00C45" w:rsidR="00331FFC" w:rsidRPr="00331FFC" w:rsidRDefault="00331FFC" w:rsidP="003F7C20">
            <w:pPr>
              <w:pStyle w:val="Prrafodelista"/>
              <w:numPr>
                <w:ilvl w:val="0"/>
                <w:numId w:val="16"/>
              </w:numPr>
              <w:spacing w:before="100" w:beforeAutospacing="1" w:after="100" w:afterAutospacing="1"/>
              <w:rPr>
                <w:rFonts w:ascii="Cambria" w:eastAsia="Times New Roman" w:hAnsi="Cambria" w:cs="Times New Roman"/>
                <w:lang w:eastAsia="es-ES"/>
              </w:rPr>
            </w:pPr>
            <w:r w:rsidRPr="00331FFC">
              <w:rPr>
                <w:rFonts w:ascii="Cambria" w:eastAsia="Times New Roman" w:hAnsi="Cambria" w:cs="Times New Roman"/>
                <w:lang w:eastAsia="es-ES"/>
              </w:rPr>
              <w:t xml:space="preserve">Velocidad de </w:t>
            </w:r>
            <w:r w:rsidR="00FA48E8">
              <w:rPr>
                <w:rFonts w:ascii="Cambria" w:eastAsia="Times New Roman" w:hAnsi="Cambria" w:cs="Times New Roman"/>
                <w:lang w:eastAsia="es-ES"/>
              </w:rPr>
              <w:t>t</w:t>
            </w:r>
            <w:r w:rsidRPr="00331FFC">
              <w:rPr>
                <w:rFonts w:ascii="Cambria" w:eastAsia="Times New Roman" w:hAnsi="Cambria" w:cs="Times New Roman"/>
                <w:lang w:eastAsia="es-ES"/>
              </w:rPr>
              <w:t>rabaj</w:t>
            </w:r>
            <w:r w:rsidR="00FA48E8">
              <w:rPr>
                <w:rFonts w:ascii="Cambria" w:eastAsia="Times New Roman" w:hAnsi="Cambria" w:cs="Times New Roman"/>
                <w:lang w:eastAsia="es-ES"/>
              </w:rPr>
              <w:t>o</w:t>
            </w:r>
            <w:r w:rsidRPr="00331FFC">
              <w:rPr>
                <w:rFonts w:ascii="Cambria" w:eastAsia="Times New Roman" w:hAnsi="Cambria" w:cs="Times New Roman"/>
                <w:lang w:eastAsia="es-ES"/>
              </w:rPr>
              <w:t xml:space="preserve"> de 0.8 a 3.0 m/min, ajustable según el modelo.</w:t>
            </w:r>
          </w:p>
          <w:p w14:paraId="49E7489E" w14:textId="77777777" w:rsidR="00331FFC" w:rsidRPr="00331FFC" w:rsidRDefault="00331FFC" w:rsidP="003F7C20">
            <w:pPr>
              <w:pStyle w:val="Prrafodelista"/>
              <w:numPr>
                <w:ilvl w:val="0"/>
                <w:numId w:val="16"/>
              </w:numPr>
              <w:spacing w:before="100" w:beforeAutospacing="1" w:after="100" w:afterAutospacing="1"/>
              <w:rPr>
                <w:rFonts w:ascii="Cambria" w:eastAsia="Times New Roman" w:hAnsi="Cambria" w:cs="Times New Roman"/>
                <w:lang w:eastAsia="es-ES"/>
              </w:rPr>
            </w:pPr>
            <w:r w:rsidRPr="00331FFC">
              <w:rPr>
                <w:rFonts w:ascii="Cambria" w:eastAsia="Times New Roman" w:hAnsi="Cambria" w:cs="Times New Roman"/>
                <w:lang w:eastAsia="es-ES"/>
              </w:rPr>
              <w:t>Material del Gabinete: Fabricado completamente en manganeso para mayor durabilidad y resistencia al desgaste.</w:t>
            </w:r>
          </w:p>
          <w:p w14:paraId="5D49C697" w14:textId="48D9B53B" w:rsidR="00AB52ED" w:rsidRPr="00331FFC" w:rsidRDefault="00AB52ED" w:rsidP="00331FFC">
            <w:pPr>
              <w:pStyle w:val="Prrafodelista"/>
              <w:rPr>
                <w:rFonts w:ascii="Cambria" w:eastAsia="Lora" w:hAnsi="Cambria" w:cs="Lora"/>
              </w:rPr>
            </w:pPr>
          </w:p>
        </w:tc>
      </w:tr>
      <w:tr w:rsidR="00AB52ED" w14:paraId="75A59D38" w14:textId="77777777" w:rsidTr="005929CA">
        <w:trPr>
          <w:trHeight w:val="58"/>
        </w:trPr>
        <w:tc>
          <w:tcPr>
            <w:tcW w:w="5087" w:type="dxa"/>
            <w:vMerge/>
          </w:tcPr>
          <w:p w14:paraId="2A894E9D" w14:textId="77777777" w:rsidR="00AB52ED" w:rsidRPr="00331FFC" w:rsidRDefault="00AB52ED">
            <w:pPr>
              <w:rPr>
                <w:noProof/>
              </w:rPr>
            </w:pPr>
          </w:p>
        </w:tc>
        <w:tc>
          <w:tcPr>
            <w:tcW w:w="4544" w:type="dxa"/>
          </w:tcPr>
          <w:p w14:paraId="7099B1C7" w14:textId="77777777" w:rsidR="00AB52ED" w:rsidRPr="00331FFC" w:rsidRDefault="00AB52ED">
            <w:pPr>
              <w:rPr>
                <w:rFonts w:ascii="Cambria" w:eastAsia="Lora" w:hAnsi="Cambria" w:cs="Lora"/>
              </w:rPr>
            </w:pPr>
          </w:p>
          <w:p w14:paraId="534609D7" w14:textId="77777777" w:rsidR="00AB52ED" w:rsidRDefault="00AB52ED">
            <w:pPr>
              <w:rPr>
                <w:rFonts w:ascii="Cambria" w:eastAsia="Lora" w:hAnsi="Cambria" w:cs="Lora"/>
              </w:rPr>
            </w:pPr>
            <w:r>
              <w:rPr>
                <w:rFonts w:ascii="Cambria" w:eastAsia="Lora" w:hAnsi="Cambria" w:cs="Lora"/>
              </w:rPr>
              <w:t>Modelo:</w:t>
            </w:r>
          </w:p>
          <w:p w14:paraId="5D95540C" w14:textId="77777777" w:rsidR="00492D02" w:rsidRDefault="00D71605" w:rsidP="005929CA">
            <w:pPr>
              <w:rPr>
                <w:rStyle w:val="Hipervnculo"/>
                <w:rFonts w:ascii="Cambria" w:eastAsia="Lora" w:hAnsi="Cambria" w:cs="Lora"/>
              </w:rPr>
            </w:pPr>
            <w:hyperlink r:id="rId32" w:history="1">
              <w:r w:rsidR="00492D02" w:rsidRPr="008E205C">
                <w:rPr>
                  <w:rStyle w:val="Hipervnculo"/>
                  <w:rFonts w:ascii="Cambria" w:eastAsia="Lora" w:hAnsi="Cambria" w:cs="Lora"/>
                </w:rPr>
                <w:t>https://www.wheelabratorgroup.com/equipment/wheelblast-machines/roller-conveyor-machines/roller-conveyor-type-g</w:t>
              </w:r>
            </w:hyperlink>
          </w:p>
          <w:p w14:paraId="4C3A5A43" w14:textId="433DD19D" w:rsidR="00A516FC" w:rsidRDefault="00A516FC" w:rsidP="005929CA">
            <w:pPr>
              <w:rPr>
                <w:rFonts w:ascii="Cambria" w:eastAsia="Lora" w:hAnsi="Cambria" w:cs="Lora"/>
              </w:rPr>
            </w:pPr>
          </w:p>
        </w:tc>
      </w:tr>
    </w:tbl>
    <w:p w14:paraId="0956136A" w14:textId="134CFFA7" w:rsidR="2FCF2896" w:rsidRDefault="00F92B32" w:rsidP="2FCF2896">
      <w:pPr>
        <w:jc w:val="both"/>
        <w:rPr>
          <w:rStyle w:val="Textoennegrita"/>
          <w:rFonts w:ascii="Cambria" w:hAnsi="Cambria"/>
          <w:b w:val="0"/>
          <w:bCs w:val="0"/>
        </w:rPr>
      </w:pPr>
      <w:r>
        <w:rPr>
          <w:rFonts w:ascii="Cambria" w:hAnsi="Cambria"/>
        </w:rPr>
        <w:lastRenderedPageBreak/>
        <w:t xml:space="preserve">Y la </w:t>
      </w:r>
      <w:r w:rsidRPr="006338C5">
        <w:rPr>
          <w:rFonts w:ascii="Cambria" w:hAnsi="Cambria"/>
        </w:rPr>
        <w:t xml:space="preserve">maquina </w:t>
      </w:r>
      <w:r w:rsidR="006338C5">
        <w:rPr>
          <w:rFonts w:ascii="Cambria" w:hAnsi="Cambria"/>
        </w:rPr>
        <w:t>“</w:t>
      </w:r>
      <w:r w:rsidR="006338C5" w:rsidRPr="006338C5">
        <w:rPr>
          <w:rStyle w:val="Textoennegrita"/>
          <w:rFonts w:ascii="Cambria" w:hAnsi="Cambria"/>
          <w:b w:val="0"/>
          <w:bCs w:val="0"/>
        </w:rPr>
        <w:t>Cefla Finishing's Two Arms Automatic Oscillating Spray</w:t>
      </w:r>
      <w:r w:rsidR="006338C5">
        <w:rPr>
          <w:rStyle w:val="Textoennegrita"/>
          <w:rFonts w:ascii="Cambria" w:hAnsi="Cambria"/>
          <w:b w:val="0"/>
          <w:bCs w:val="0"/>
        </w:rPr>
        <w:t xml:space="preserve">” para eliminar los residuos y </w:t>
      </w:r>
      <w:r w:rsidR="006B7369">
        <w:rPr>
          <w:rStyle w:val="Textoennegrita"/>
          <w:rFonts w:ascii="Cambria" w:hAnsi="Cambria"/>
          <w:b w:val="0"/>
          <w:bCs w:val="0"/>
        </w:rPr>
        <w:t xml:space="preserve">el </w:t>
      </w:r>
      <w:r w:rsidR="00084A9E">
        <w:rPr>
          <w:rStyle w:val="Textoennegrita"/>
          <w:rFonts w:ascii="Cambria" w:hAnsi="Cambria"/>
          <w:b w:val="0"/>
          <w:bCs w:val="0"/>
        </w:rPr>
        <w:t>serrín</w:t>
      </w:r>
      <w:r w:rsidR="006B7369">
        <w:rPr>
          <w:rStyle w:val="Textoennegrita"/>
          <w:rFonts w:ascii="Cambria" w:hAnsi="Cambria"/>
          <w:b w:val="0"/>
          <w:bCs w:val="0"/>
        </w:rPr>
        <w:t xml:space="preserve"> del taladrado de la madera.</w:t>
      </w:r>
    </w:p>
    <w:p w14:paraId="3342C04B" w14:textId="77777777" w:rsidR="00053DBE" w:rsidRPr="006338C5" w:rsidRDefault="00053DBE" w:rsidP="2FCF2896">
      <w:pPr>
        <w:jc w:val="both"/>
        <w:rPr>
          <w:rFonts w:ascii="Cambria" w:eastAsia="Lora" w:hAnsi="Cambria" w:cs="Lora"/>
          <w:sz w:val="22"/>
          <w:szCs w:val="22"/>
        </w:rPr>
      </w:pPr>
    </w:p>
    <w:tbl>
      <w:tblPr>
        <w:tblStyle w:val="Tablaconcuadrcula"/>
        <w:tblW w:w="9631" w:type="dxa"/>
        <w:tblLayout w:type="fixed"/>
        <w:tblLook w:val="04A0" w:firstRow="1" w:lastRow="0" w:firstColumn="1" w:lastColumn="0" w:noHBand="0" w:noVBand="1"/>
      </w:tblPr>
      <w:tblGrid>
        <w:gridCol w:w="5087"/>
        <w:gridCol w:w="4544"/>
      </w:tblGrid>
      <w:tr w:rsidR="009E5526" w:rsidRPr="008E5835" w14:paraId="04883BCE" w14:textId="77777777">
        <w:trPr>
          <w:trHeight w:val="409"/>
        </w:trPr>
        <w:tc>
          <w:tcPr>
            <w:tcW w:w="9631" w:type="dxa"/>
            <w:gridSpan w:val="2"/>
          </w:tcPr>
          <w:p w14:paraId="4EB157F5" w14:textId="6F64D86A" w:rsidR="009E5526" w:rsidRPr="00BD6CF4" w:rsidRDefault="005D4A1D">
            <w:pPr>
              <w:jc w:val="center"/>
              <w:rPr>
                <w:rFonts w:ascii="Cambria" w:eastAsia="Lora" w:hAnsi="Cambria" w:cs="Lora"/>
                <w:b/>
                <w:bCs/>
                <w:lang w:val="en-US"/>
              </w:rPr>
            </w:pPr>
            <w:r w:rsidRPr="00BD6CF4">
              <w:rPr>
                <w:rStyle w:val="Textoennegrita"/>
                <w:rFonts w:ascii="Cambria" w:hAnsi="Cambria"/>
                <w:b w:val="0"/>
                <w:bCs w:val="0"/>
                <w:lang w:val="en-US"/>
              </w:rPr>
              <w:t>CEFLA FINISHING'S TWO ARMS AUTOMATIC OSCILLATING SPRAY MACHINE</w:t>
            </w:r>
          </w:p>
        </w:tc>
      </w:tr>
      <w:tr w:rsidR="009E5526" w:rsidRPr="00331FFC" w14:paraId="68DC5004" w14:textId="77777777">
        <w:trPr>
          <w:trHeight w:val="3543"/>
        </w:trPr>
        <w:tc>
          <w:tcPr>
            <w:tcW w:w="5087" w:type="dxa"/>
            <w:vMerge w:val="restart"/>
          </w:tcPr>
          <w:p w14:paraId="796B1397" w14:textId="417CC66C" w:rsidR="009E5526" w:rsidRPr="006B7369" w:rsidRDefault="00376D25">
            <w:pPr>
              <w:jc w:val="center"/>
              <w:rPr>
                <w:rFonts w:ascii="Cambria" w:eastAsia="Lora" w:hAnsi="Cambria" w:cs="Lora"/>
                <w:lang w:val="en-US"/>
              </w:rPr>
            </w:pPr>
            <w:r w:rsidRPr="00376D25">
              <w:rPr>
                <w:rFonts w:ascii="Cambria" w:eastAsia="Lora" w:hAnsi="Cambria" w:cs="Lora"/>
                <w:noProof/>
                <w:lang w:val="en-US"/>
              </w:rPr>
              <w:drawing>
                <wp:anchor distT="0" distB="0" distL="114300" distR="114300" simplePos="0" relativeHeight="251658248" behindDoc="1" locked="0" layoutInCell="1" allowOverlap="1" wp14:anchorId="6AD50695" wp14:editId="5D67F68A">
                  <wp:simplePos x="0" y="0"/>
                  <wp:positionH relativeFrom="column">
                    <wp:posOffset>4445</wp:posOffset>
                  </wp:positionH>
                  <wp:positionV relativeFrom="paragraph">
                    <wp:posOffset>673100</wp:posOffset>
                  </wp:positionV>
                  <wp:extent cx="3093085" cy="2420620"/>
                  <wp:effectExtent l="0" t="0" r="0" b="0"/>
                  <wp:wrapTight wrapText="bothSides">
                    <wp:wrapPolygon edited="0">
                      <wp:start x="0" y="0"/>
                      <wp:lineTo x="0" y="21419"/>
                      <wp:lineTo x="21418" y="21419"/>
                      <wp:lineTo x="21418" y="0"/>
                      <wp:lineTo x="0" y="0"/>
                    </wp:wrapPolygon>
                  </wp:wrapTight>
                  <wp:docPr id="1058949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49798"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93085" cy="2420620"/>
                          </a:xfrm>
                          <a:prstGeom prst="rect">
                            <a:avLst/>
                          </a:prstGeom>
                        </pic:spPr>
                      </pic:pic>
                    </a:graphicData>
                  </a:graphic>
                </wp:anchor>
              </w:drawing>
            </w:r>
          </w:p>
        </w:tc>
        <w:tc>
          <w:tcPr>
            <w:tcW w:w="4544" w:type="dxa"/>
          </w:tcPr>
          <w:p w14:paraId="1BDB8C2E" w14:textId="77777777" w:rsidR="009E5526" w:rsidRPr="006B7369" w:rsidRDefault="009E5526">
            <w:pPr>
              <w:rPr>
                <w:rFonts w:ascii="Cambria" w:eastAsia="Lora" w:hAnsi="Cambria" w:cs="Lora"/>
                <w:lang w:val="en-US"/>
              </w:rPr>
            </w:pPr>
          </w:p>
          <w:p w14:paraId="18F07DFC" w14:textId="77777777" w:rsidR="00076121" w:rsidRPr="00BD6CF4" w:rsidRDefault="00076121" w:rsidP="003F7C20">
            <w:pPr>
              <w:pStyle w:val="Prrafodelista"/>
              <w:numPr>
                <w:ilvl w:val="0"/>
                <w:numId w:val="16"/>
              </w:numPr>
              <w:spacing w:before="100" w:beforeAutospacing="1" w:after="100" w:afterAutospacing="1"/>
              <w:rPr>
                <w:rFonts w:ascii="Cambria" w:eastAsia="Times New Roman" w:hAnsi="Cambria" w:cs="Times New Roman"/>
                <w:lang w:eastAsia="es-ES"/>
              </w:rPr>
            </w:pPr>
            <w:r w:rsidRPr="00BD6CF4">
              <w:rPr>
                <w:rFonts w:ascii="Cambria" w:hAnsi="Cambria"/>
              </w:rPr>
              <w:t>Escaneo de alta precisión para optimizar la pulverización</w:t>
            </w:r>
          </w:p>
          <w:p w14:paraId="47FCF361" w14:textId="10FFCFF6" w:rsidR="009E5526" w:rsidRPr="00BD6CF4" w:rsidRDefault="000C1318" w:rsidP="003F7C20">
            <w:pPr>
              <w:pStyle w:val="Prrafodelista"/>
              <w:numPr>
                <w:ilvl w:val="0"/>
                <w:numId w:val="16"/>
              </w:numPr>
              <w:spacing w:before="100" w:beforeAutospacing="1" w:after="100" w:afterAutospacing="1"/>
              <w:rPr>
                <w:rFonts w:ascii="Cambria" w:eastAsia="Times New Roman" w:hAnsi="Cambria" w:cs="Times New Roman"/>
                <w:lang w:eastAsia="es-ES"/>
              </w:rPr>
            </w:pPr>
            <w:r w:rsidRPr="00BD6CF4">
              <w:rPr>
                <w:rFonts w:ascii="Cambria" w:hAnsi="Cambria"/>
              </w:rPr>
              <w:t>Máquina de pulverización oscilante automática de dos brazos</w:t>
            </w:r>
            <w:r w:rsidR="009E5526" w:rsidRPr="00BD6CF4">
              <w:rPr>
                <w:rFonts w:ascii="Cambria" w:eastAsia="Times New Roman" w:hAnsi="Cambria" w:cs="Times New Roman"/>
                <w:lang w:eastAsia="es-ES"/>
              </w:rPr>
              <w:t>.</w:t>
            </w:r>
          </w:p>
          <w:p w14:paraId="16D351A6" w14:textId="36A6DB58" w:rsidR="009E5526" w:rsidRPr="00BD6CF4" w:rsidRDefault="000C1318" w:rsidP="003F7C20">
            <w:pPr>
              <w:pStyle w:val="Prrafodelista"/>
              <w:numPr>
                <w:ilvl w:val="0"/>
                <w:numId w:val="16"/>
              </w:numPr>
              <w:spacing w:before="100" w:beforeAutospacing="1" w:after="100" w:afterAutospacing="1"/>
              <w:rPr>
                <w:rFonts w:ascii="Cambria" w:eastAsia="Times New Roman" w:hAnsi="Cambria" w:cs="Times New Roman"/>
                <w:lang w:eastAsia="es-ES"/>
              </w:rPr>
            </w:pPr>
            <w:r w:rsidRPr="00BD6CF4">
              <w:rPr>
                <w:rFonts w:ascii="Cambria" w:hAnsi="Cambria"/>
              </w:rPr>
              <w:t xml:space="preserve">Cinta transportadora de fibra de carbono (CFB) con centrado </w:t>
            </w:r>
          </w:p>
          <w:p w14:paraId="2E1D33A8" w14:textId="5E7B02A6" w:rsidR="00BD6CF4" w:rsidRPr="00BD6CF4" w:rsidRDefault="00BD6CF4" w:rsidP="003F7C20">
            <w:pPr>
              <w:pStyle w:val="Prrafodelista"/>
              <w:numPr>
                <w:ilvl w:val="0"/>
                <w:numId w:val="16"/>
              </w:numPr>
              <w:spacing w:before="100" w:beforeAutospacing="1" w:after="100" w:afterAutospacing="1"/>
              <w:rPr>
                <w:rFonts w:ascii="Cambria" w:eastAsia="Times New Roman" w:hAnsi="Cambria" w:cs="Times New Roman"/>
                <w:lang w:eastAsia="es-ES"/>
              </w:rPr>
            </w:pPr>
            <w:r w:rsidRPr="00BD6CF4">
              <w:rPr>
                <w:rStyle w:val="Textoennegrita"/>
                <w:rFonts w:ascii="Cambria" w:hAnsi="Cambria"/>
                <w:b w:val="0"/>
                <w:bCs w:val="0"/>
              </w:rPr>
              <w:t>Velocidad de movimiento de los brazos</w:t>
            </w:r>
            <w:r w:rsidRPr="00BD6CF4">
              <w:rPr>
                <w:rFonts w:ascii="Cambria" w:hAnsi="Cambria"/>
              </w:rPr>
              <w:t xml:space="preserve"> de hasta 120 ciclos por minuto</w:t>
            </w:r>
          </w:p>
          <w:p w14:paraId="43EFFD7C" w14:textId="77777777" w:rsidR="009E5526" w:rsidRPr="00BD6CF4" w:rsidRDefault="009E5526">
            <w:pPr>
              <w:pStyle w:val="Prrafodelista"/>
              <w:rPr>
                <w:rFonts w:ascii="Cambria" w:eastAsia="Lora" w:hAnsi="Cambria" w:cs="Lora"/>
              </w:rPr>
            </w:pPr>
          </w:p>
        </w:tc>
      </w:tr>
      <w:tr w:rsidR="009E5526" w14:paraId="76348319" w14:textId="77777777">
        <w:trPr>
          <w:trHeight w:val="1410"/>
        </w:trPr>
        <w:tc>
          <w:tcPr>
            <w:tcW w:w="5087" w:type="dxa"/>
            <w:vMerge/>
          </w:tcPr>
          <w:p w14:paraId="66F69EB7" w14:textId="77777777" w:rsidR="009E5526" w:rsidRPr="00331FFC" w:rsidRDefault="009E5526">
            <w:pPr>
              <w:rPr>
                <w:noProof/>
              </w:rPr>
            </w:pPr>
          </w:p>
        </w:tc>
        <w:tc>
          <w:tcPr>
            <w:tcW w:w="4544" w:type="dxa"/>
          </w:tcPr>
          <w:p w14:paraId="1E33B696" w14:textId="77777777" w:rsidR="009E5526" w:rsidRPr="00331FFC" w:rsidRDefault="009E5526">
            <w:pPr>
              <w:rPr>
                <w:rFonts w:ascii="Cambria" w:eastAsia="Lora" w:hAnsi="Cambria" w:cs="Lora"/>
              </w:rPr>
            </w:pPr>
          </w:p>
          <w:p w14:paraId="40F065BE" w14:textId="77777777" w:rsidR="009E5526" w:rsidRDefault="009E5526">
            <w:pPr>
              <w:rPr>
                <w:rFonts w:ascii="Cambria" w:eastAsia="Lora" w:hAnsi="Cambria" w:cs="Lora"/>
              </w:rPr>
            </w:pPr>
            <w:r>
              <w:rPr>
                <w:rFonts w:ascii="Cambria" w:eastAsia="Lora" w:hAnsi="Cambria" w:cs="Lora"/>
              </w:rPr>
              <w:t>Modelo:</w:t>
            </w:r>
          </w:p>
          <w:p w14:paraId="617C0E47" w14:textId="77777777" w:rsidR="009E5526" w:rsidRDefault="009E5526">
            <w:pPr>
              <w:rPr>
                <w:rFonts w:ascii="Cambria" w:eastAsia="Lora" w:hAnsi="Cambria" w:cs="Lora"/>
              </w:rPr>
            </w:pPr>
          </w:p>
          <w:p w14:paraId="47D97AF8" w14:textId="04DD447A" w:rsidR="009E5526" w:rsidRDefault="00D71605" w:rsidP="00376D25">
            <w:pPr>
              <w:rPr>
                <w:rFonts w:ascii="Cambria" w:eastAsia="Lora" w:hAnsi="Cambria" w:cs="Lora"/>
              </w:rPr>
            </w:pPr>
            <w:hyperlink r:id="rId34" w:history="1">
              <w:r w:rsidR="00685479" w:rsidRPr="008E205C">
                <w:rPr>
                  <w:rStyle w:val="Hipervnculo"/>
                  <w:rFonts w:ascii="Cambria" w:eastAsia="Lora" w:hAnsi="Cambria" w:cs="Lora"/>
                </w:rPr>
                <w:t>https://www.ceflafinishing.com/en/products/easy-spraying-machines</w:t>
              </w:r>
            </w:hyperlink>
          </w:p>
          <w:p w14:paraId="022C3D33" w14:textId="5ED0D181" w:rsidR="00685479" w:rsidRDefault="00685479" w:rsidP="00376D25">
            <w:pPr>
              <w:rPr>
                <w:rFonts w:ascii="Cambria" w:eastAsia="Lora" w:hAnsi="Cambria" w:cs="Lora"/>
              </w:rPr>
            </w:pPr>
          </w:p>
        </w:tc>
      </w:tr>
    </w:tbl>
    <w:p w14:paraId="509CE381" w14:textId="77777777" w:rsidR="009E5526" w:rsidRDefault="009E5526" w:rsidP="2FCF2896">
      <w:pPr>
        <w:jc w:val="both"/>
        <w:rPr>
          <w:rFonts w:ascii="Cambria" w:eastAsia="Lora" w:hAnsi="Cambria" w:cs="Lora"/>
          <w:sz w:val="22"/>
          <w:szCs w:val="22"/>
        </w:rPr>
      </w:pPr>
    </w:p>
    <w:p w14:paraId="1B8C706C" w14:textId="4A4BB8D4" w:rsidR="00253755" w:rsidRDefault="00525ED5" w:rsidP="009A326A">
      <w:pPr>
        <w:pStyle w:val="Ttulo2"/>
      </w:pPr>
      <w:bookmarkStart w:id="35" w:name="_Toc167307585"/>
      <w:r>
        <w:t>5.6.</w:t>
      </w:r>
      <w:r w:rsidR="003E1BD4">
        <w:t xml:space="preserve"> CONTROL DE CALIDAD</w:t>
      </w:r>
      <w:bookmarkEnd w:id="35"/>
    </w:p>
    <w:p w14:paraId="76EE2C81" w14:textId="77777777" w:rsidR="004319FA" w:rsidRDefault="00850A1E" w:rsidP="009A326A">
      <w:pPr>
        <w:pStyle w:val="Ttulo3"/>
      </w:pPr>
      <w:bookmarkStart w:id="36" w:name="_Toc167307586"/>
      <w:r>
        <w:t>5.6.1. POR OBSERVACION</w:t>
      </w:r>
      <w:bookmarkEnd w:id="36"/>
      <w:r>
        <w:t xml:space="preserve"> </w:t>
      </w:r>
    </w:p>
    <w:p w14:paraId="4279BF16" w14:textId="6A6BA1EF" w:rsidR="004319FA" w:rsidRDefault="0015781C" w:rsidP="0015781C">
      <w:pPr>
        <w:ind w:firstLine="720"/>
        <w:rPr>
          <w:rFonts w:ascii="Lora" w:eastAsia="Lora" w:hAnsi="Lora" w:cs="Lora"/>
          <w:b/>
          <w:bCs/>
          <w:color w:val="3C78D8"/>
          <w:sz w:val="28"/>
          <w:szCs w:val="28"/>
        </w:rPr>
      </w:pPr>
      <w:r>
        <w:rPr>
          <w:rFonts w:ascii="Lora" w:eastAsia="Lora" w:hAnsi="Lora" w:cs="Lora"/>
          <w:sz w:val="28"/>
          <w:szCs w:val="28"/>
        </w:rPr>
        <w:t>-</w:t>
      </w:r>
      <w:r>
        <w:rPr>
          <w:rFonts w:ascii="Lora" w:eastAsia="Lora" w:hAnsi="Lora" w:cs="Lora"/>
          <w:b/>
          <w:bCs/>
          <w:sz w:val="28"/>
          <w:szCs w:val="28"/>
        </w:rPr>
        <w:t xml:space="preserve"> </w:t>
      </w:r>
      <w:r w:rsidR="004319FA" w:rsidRPr="2FCF2896">
        <w:rPr>
          <w:rFonts w:ascii="Cambria" w:eastAsia="Lora" w:hAnsi="Cambria" w:cs="Lora"/>
          <w:b/>
          <w:bCs/>
          <w:sz w:val="22"/>
          <w:szCs w:val="22"/>
        </w:rPr>
        <w:t>METODO TRADICIONAL:</w:t>
      </w:r>
    </w:p>
    <w:p w14:paraId="311A8658" w14:textId="3E303BD2" w:rsidR="00850A1E" w:rsidRPr="00C306D6" w:rsidRDefault="0015781C" w:rsidP="001E6F67">
      <w:pPr>
        <w:jc w:val="both"/>
        <w:rPr>
          <w:rFonts w:ascii="Cambria" w:hAnsi="Cambria"/>
        </w:rPr>
      </w:pPr>
      <w:r w:rsidRPr="00C306D6">
        <w:rPr>
          <w:rFonts w:ascii="Cambria" w:hAnsi="Cambria"/>
        </w:rPr>
        <w:t>L</w:t>
      </w:r>
      <w:r w:rsidR="004319FA" w:rsidRPr="00C306D6">
        <w:rPr>
          <w:rFonts w:ascii="Cambria" w:hAnsi="Cambria"/>
        </w:rPr>
        <w:t>os inspectores de calidad examinaban los productos a simple vista para identificar defectos. Esto requería habilidades y experiencia para detectar problemas como imperfecciones superficiales, discrepancias en las dimensiones y defectos funcionales.</w:t>
      </w:r>
    </w:p>
    <w:p w14:paraId="3C907266" w14:textId="554D1136" w:rsidR="00994E9D" w:rsidRPr="00C306D6" w:rsidRDefault="00994E9D" w:rsidP="001E6F67">
      <w:pPr>
        <w:jc w:val="both"/>
        <w:rPr>
          <w:rFonts w:ascii="Cambria" w:eastAsia="Lora" w:hAnsi="Cambria" w:cs="Lora"/>
          <w:b/>
          <w:bCs/>
          <w:color w:val="3C78D8"/>
          <w:sz w:val="28"/>
          <w:szCs w:val="28"/>
        </w:rPr>
      </w:pPr>
      <w:r w:rsidRPr="00C306D6">
        <w:rPr>
          <w:rFonts w:ascii="Cambria" w:hAnsi="Cambria"/>
        </w:rPr>
        <w:t xml:space="preserve">Se utilizaban herramientas como microscopios, lupas, calibradores y micrómetros para realizar mediciones y verificar la conformidad de los productos con las especificaciones. Todo esto siguiendo protocolos y </w:t>
      </w:r>
      <w:r w:rsidR="002757B0" w:rsidRPr="00C306D6">
        <w:rPr>
          <w:rFonts w:ascii="Cambria" w:hAnsi="Cambria"/>
        </w:rPr>
        <w:t xml:space="preserve">listas de verificación </w:t>
      </w:r>
      <w:r w:rsidR="00C306D6">
        <w:rPr>
          <w:rFonts w:ascii="Cambria" w:hAnsi="Cambria"/>
        </w:rPr>
        <w:t>lo que conlleva mucho tiempo.</w:t>
      </w:r>
    </w:p>
    <w:p w14:paraId="4ED60C56" w14:textId="77777777" w:rsidR="00E73F00" w:rsidRDefault="00E73F00" w:rsidP="003E1BD4">
      <w:pPr>
        <w:rPr>
          <w:rFonts w:ascii="Lora" w:eastAsia="Lora" w:hAnsi="Lora" w:cs="Lora"/>
          <w:b/>
          <w:bCs/>
          <w:color w:val="3C78D8"/>
          <w:sz w:val="28"/>
          <w:szCs w:val="28"/>
        </w:rPr>
      </w:pPr>
    </w:p>
    <w:p w14:paraId="0FA3FF74" w14:textId="77777777" w:rsidR="00150760" w:rsidRDefault="00150760" w:rsidP="003E1BD4">
      <w:pPr>
        <w:rPr>
          <w:rFonts w:ascii="Lora" w:eastAsia="Lora" w:hAnsi="Lora" w:cs="Lora"/>
          <w:b/>
          <w:bCs/>
          <w:color w:val="3C78D8"/>
          <w:sz w:val="28"/>
          <w:szCs w:val="28"/>
        </w:rPr>
      </w:pPr>
    </w:p>
    <w:p w14:paraId="24AE1FF6" w14:textId="57C20309" w:rsidR="00E73F00" w:rsidRPr="007A28D5" w:rsidRDefault="007A28D5" w:rsidP="003F7C20">
      <w:pPr>
        <w:pStyle w:val="Prrafodelista"/>
        <w:numPr>
          <w:ilvl w:val="0"/>
          <w:numId w:val="9"/>
        </w:numPr>
        <w:jc w:val="both"/>
        <w:rPr>
          <w:rFonts w:ascii="system-ui" w:eastAsia="system-ui" w:hAnsi="system-ui" w:cs="system-ui"/>
          <w:color w:val="0D0D0D" w:themeColor="text1" w:themeTint="F2"/>
        </w:rPr>
      </w:pPr>
      <w:r w:rsidRPr="00AB52ED">
        <w:rPr>
          <w:rFonts w:ascii="Cambria" w:eastAsia="Lora" w:hAnsi="Cambria" w:cs="Lora"/>
          <w:b/>
          <w:bCs/>
          <w:sz w:val="22"/>
          <w:szCs w:val="22"/>
        </w:rPr>
        <w:t>METODO AUTOMATIZADO:</w:t>
      </w:r>
    </w:p>
    <w:p w14:paraId="0B36EEF8" w14:textId="6F0ADFFA" w:rsidR="00E73F00" w:rsidRDefault="007A28D5" w:rsidP="005D1D6F">
      <w:pPr>
        <w:ind w:left="360"/>
        <w:jc w:val="both"/>
        <w:rPr>
          <w:rFonts w:ascii="Cambria" w:hAnsi="Cambria"/>
        </w:rPr>
      </w:pPr>
      <w:r w:rsidRPr="001237FA">
        <w:rPr>
          <w:rFonts w:ascii="Cambria" w:eastAsia="system-ui" w:hAnsi="Cambria" w:cs="system-ui"/>
          <w:color w:val="0D0D0D" w:themeColor="text1" w:themeTint="F2"/>
        </w:rPr>
        <w:t xml:space="preserve">Actualmente el método automatizado </w:t>
      </w:r>
      <w:r w:rsidR="00A516FC" w:rsidRPr="001237FA">
        <w:rPr>
          <w:rFonts w:ascii="Cambria" w:eastAsia="system-ui" w:hAnsi="Cambria" w:cs="system-ui"/>
          <w:color w:val="0D0D0D" w:themeColor="text1" w:themeTint="F2"/>
        </w:rPr>
        <w:t>más</w:t>
      </w:r>
      <w:r w:rsidRPr="001237FA">
        <w:rPr>
          <w:rFonts w:ascii="Cambria" w:eastAsia="system-ui" w:hAnsi="Cambria" w:cs="system-ui"/>
          <w:color w:val="0D0D0D" w:themeColor="text1" w:themeTint="F2"/>
        </w:rPr>
        <w:t xml:space="preserve"> preciso y el utilizado en la planta es el que se realiza </w:t>
      </w:r>
      <w:r w:rsidR="00DB0F3D" w:rsidRPr="001237FA">
        <w:rPr>
          <w:rFonts w:ascii="Cambria" w:eastAsia="system-ui" w:hAnsi="Cambria" w:cs="system-ui"/>
          <w:color w:val="0D0D0D" w:themeColor="text1" w:themeTint="F2"/>
        </w:rPr>
        <w:t>a través</w:t>
      </w:r>
      <w:r w:rsidRPr="001237FA">
        <w:rPr>
          <w:rFonts w:ascii="Cambria" w:eastAsia="system-ui" w:hAnsi="Cambria" w:cs="system-ui"/>
          <w:color w:val="0D0D0D" w:themeColor="text1" w:themeTint="F2"/>
        </w:rPr>
        <w:t xml:space="preserve"> de las </w:t>
      </w:r>
      <w:r w:rsidR="00DB0F3D" w:rsidRPr="001237FA">
        <w:rPr>
          <w:rFonts w:ascii="Cambria" w:eastAsia="system-ui" w:hAnsi="Cambria" w:cs="system-ui"/>
          <w:color w:val="0D0D0D" w:themeColor="text1" w:themeTint="F2"/>
        </w:rPr>
        <w:t>cámaras</w:t>
      </w:r>
      <w:r w:rsidRPr="001237FA">
        <w:rPr>
          <w:rFonts w:ascii="Cambria" w:eastAsia="system-ui" w:hAnsi="Cambria" w:cs="system-ui"/>
          <w:color w:val="0D0D0D" w:themeColor="text1" w:themeTint="F2"/>
        </w:rPr>
        <w:t xml:space="preserve"> de </w:t>
      </w:r>
      <w:r w:rsidR="00DB0F3D" w:rsidRPr="001237FA">
        <w:rPr>
          <w:rFonts w:ascii="Cambria" w:eastAsia="system-ui" w:hAnsi="Cambria" w:cs="system-ui"/>
          <w:color w:val="0D0D0D" w:themeColor="text1" w:themeTint="F2"/>
        </w:rPr>
        <w:t>visión artificial.</w:t>
      </w:r>
      <w:r w:rsidR="001237FA" w:rsidRPr="001237FA">
        <w:rPr>
          <w:rFonts w:ascii="Cambria" w:eastAsia="system-ui" w:hAnsi="Cambria" w:cs="system-ui"/>
          <w:color w:val="0D0D0D" w:themeColor="text1" w:themeTint="F2"/>
        </w:rPr>
        <w:t xml:space="preserve"> Las </w:t>
      </w:r>
      <w:r w:rsidR="001237FA" w:rsidRPr="001237FA">
        <w:rPr>
          <w:rFonts w:ascii="Cambria" w:hAnsi="Cambria"/>
        </w:rPr>
        <w:t>cámaras de visión artificial capturan imágenes de alta resolución de los productos en tiempo real. Estas imágenes son procesadas por software avanzado que puede detectar defectos de forma más rápida y precisa que el ojo humano.</w:t>
      </w:r>
      <w:r w:rsidR="005D1D6F">
        <w:rPr>
          <w:rFonts w:ascii="Cambria" w:hAnsi="Cambria"/>
        </w:rPr>
        <w:t xml:space="preserve"> </w:t>
      </w:r>
      <w:r w:rsidR="005D1D6F" w:rsidRPr="005D1D6F">
        <w:rPr>
          <w:rFonts w:ascii="Cambria" w:hAnsi="Cambria"/>
        </w:rPr>
        <w:t>Utilizan algoritmos de procesamiento de imágenes y aprendizaje automático para identificar patrones y anomalías, como arañazos, variaciones de color, y diferencias en la forma o tamaño. Estos sistemas pueden aprender y adaptarse para mejorar su precisión con el tiempo.</w:t>
      </w:r>
    </w:p>
    <w:p w14:paraId="22058CA8" w14:textId="0C59820F" w:rsidR="00043C58" w:rsidRPr="00043C58" w:rsidRDefault="00043C58" w:rsidP="005D1D6F">
      <w:pPr>
        <w:ind w:left="360"/>
        <w:jc w:val="both"/>
        <w:rPr>
          <w:rFonts w:ascii="Lora" w:eastAsia="Lora" w:hAnsi="Lora" w:cs="Lora"/>
          <w:b/>
          <w:bCs/>
          <w:color w:val="3C78D8"/>
          <w:sz w:val="28"/>
          <w:szCs w:val="28"/>
        </w:rPr>
      </w:pPr>
      <w:r>
        <w:rPr>
          <w:rFonts w:ascii="Cambria" w:hAnsi="Cambria"/>
        </w:rPr>
        <w:t>El control se realiza a través de las cámaras de visión artificial “V</w:t>
      </w:r>
      <w:r w:rsidRPr="00043C58">
        <w:rPr>
          <w:rFonts w:ascii="Cambria" w:hAnsi="Cambria"/>
        </w:rPr>
        <w:t xml:space="preserve">ision </w:t>
      </w:r>
      <w:r>
        <w:rPr>
          <w:rFonts w:ascii="Cambria" w:hAnsi="Cambria"/>
        </w:rPr>
        <w:t>S</w:t>
      </w:r>
      <w:r w:rsidRPr="00043C58">
        <w:rPr>
          <w:rFonts w:ascii="Cambria" w:hAnsi="Cambria"/>
        </w:rPr>
        <w:t xml:space="preserve">ystem with built-in </w:t>
      </w:r>
      <w:r>
        <w:rPr>
          <w:rFonts w:ascii="Cambria" w:hAnsi="Cambria"/>
        </w:rPr>
        <w:t xml:space="preserve">AI” de la marca </w:t>
      </w:r>
      <w:r w:rsidR="00A516FC">
        <w:rPr>
          <w:rFonts w:ascii="Cambria" w:hAnsi="Cambria"/>
        </w:rPr>
        <w:t>K</w:t>
      </w:r>
      <w:r>
        <w:rPr>
          <w:rFonts w:ascii="Cambria" w:hAnsi="Cambria"/>
        </w:rPr>
        <w:t>eyence.</w:t>
      </w:r>
    </w:p>
    <w:tbl>
      <w:tblPr>
        <w:tblStyle w:val="Tablaconcuadrcula"/>
        <w:tblW w:w="9631" w:type="dxa"/>
        <w:tblLayout w:type="fixed"/>
        <w:tblLook w:val="04A0" w:firstRow="1" w:lastRow="0" w:firstColumn="1" w:lastColumn="0" w:noHBand="0" w:noVBand="1"/>
      </w:tblPr>
      <w:tblGrid>
        <w:gridCol w:w="5087"/>
        <w:gridCol w:w="4544"/>
      </w:tblGrid>
      <w:tr w:rsidR="00E73F00" w:rsidRPr="008E5835" w14:paraId="30BE2315" w14:textId="77777777">
        <w:trPr>
          <w:trHeight w:val="409"/>
        </w:trPr>
        <w:tc>
          <w:tcPr>
            <w:tcW w:w="9631" w:type="dxa"/>
            <w:gridSpan w:val="2"/>
          </w:tcPr>
          <w:p w14:paraId="0AA68161" w14:textId="13C375F5" w:rsidR="00E73F00" w:rsidRPr="00A60C67" w:rsidRDefault="008A5C6D">
            <w:pPr>
              <w:jc w:val="center"/>
              <w:rPr>
                <w:rFonts w:ascii="Cambria" w:eastAsia="Lora" w:hAnsi="Cambria" w:cs="Lora"/>
                <w:b/>
                <w:bCs/>
                <w:lang w:val="en-US"/>
              </w:rPr>
            </w:pPr>
            <w:r w:rsidRPr="00A60C67">
              <w:rPr>
                <w:rFonts w:ascii="Cambria" w:hAnsi="Cambria"/>
                <w:lang w:val="en-US"/>
              </w:rPr>
              <w:t>VISION SYSTEM WITH BUILT-IN AI</w:t>
            </w:r>
          </w:p>
        </w:tc>
      </w:tr>
      <w:tr w:rsidR="00E73F00" w:rsidRPr="00331FFC" w14:paraId="7A468D3D" w14:textId="77777777">
        <w:trPr>
          <w:trHeight w:val="3543"/>
        </w:trPr>
        <w:tc>
          <w:tcPr>
            <w:tcW w:w="5087" w:type="dxa"/>
            <w:vMerge w:val="restart"/>
          </w:tcPr>
          <w:p w14:paraId="0954A2FE" w14:textId="36D9506C" w:rsidR="00E73F00" w:rsidRPr="006B7369" w:rsidRDefault="008F44A3">
            <w:pPr>
              <w:jc w:val="center"/>
              <w:rPr>
                <w:rFonts w:ascii="Cambria" w:eastAsia="Lora" w:hAnsi="Cambria" w:cs="Lora"/>
                <w:lang w:val="en-US"/>
              </w:rPr>
            </w:pPr>
            <w:r w:rsidRPr="008F44A3">
              <w:rPr>
                <w:rFonts w:ascii="Cambria" w:eastAsia="Lora" w:hAnsi="Cambria" w:cs="Lora"/>
                <w:noProof/>
                <w:lang w:val="en-US"/>
              </w:rPr>
              <w:drawing>
                <wp:anchor distT="0" distB="0" distL="114300" distR="114300" simplePos="0" relativeHeight="251658249" behindDoc="1" locked="0" layoutInCell="1" allowOverlap="1" wp14:anchorId="49EEFFE6" wp14:editId="6C78FF44">
                  <wp:simplePos x="0" y="0"/>
                  <wp:positionH relativeFrom="column">
                    <wp:posOffset>-5080</wp:posOffset>
                  </wp:positionH>
                  <wp:positionV relativeFrom="paragraph">
                    <wp:posOffset>545465</wp:posOffset>
                  </wp:positionV>
                  <wp:extent cx="3093085" cy="2463800"/>
                  <wp:effectExtent l="0" t="0" r="0" b="0"/>
                  <wp:wrapTight wrapText="bothSides">
                    <wp:wrapPolygon edited="0">
                      <wp:start x="0" y="0"/>
                      <wp:lineTo x="0" y="21377"/>
                      <wp:lineTo x="21418" y="21377"/>
                      <wp:lineTo x="21418" y="0"/>
                      <wp:lineTo x="0" y="0"/>
                    </wp:wrapPolygon>
                  </wp:wrapTight>
                  <wp:docPr id="162923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3455"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3085" cy="2463800"/>
                          </a:xfrm>
                          <a:prstGeom prst="rect">
                            <a:avLst/>
                          </a:prstGeom>
                        </pic:spPr>
                      </pic:pic>
                    </a:graphicData>
                  </a:graphic>
                </wp:anchor>
              </w:drawing>
            </w:r>
          </w:p>
        </w:tc>
        <w:tc>
          <w:tcPr>
            <w:tcW w:w="4544" w:type="dxa"/>
          </w:tcPr>
          <w:p w14:paraId="0EFD8CE5" w14:textId="77777777" w:rsidR="00E73F00" w:rsidRPr="006B7369" w:rsidRDefault="00E73F00">
            <w:pPr>
              <w:rPr>
                <w:rFonts w:ascii="Cambria" w:eastAsia="Lora" w:hAnsi="Cambria" w:cs="Lora"/>
                <w:lang w:val="en-US"/>
              </w:rPr>
            </w:pPr>
          </w:p>
          <w:p w14:paraId="13AB4500" w14:textId="3362E77F" w:rsidR="00414CFA" w:rsidRPr="005B4F39" w:rsidRDefault="00C536FA" w:rsidP="003F7C20">
            <w:pPr>
              <w:pStyle w:val="Prrafodelista"/>
              <w:numPr>
                <w:ilvl w:val="0"/>
                <w:numId w:val="16"/>
              </w:numPr>
              <w:spacing w:before="100" w:beforeAutospacing="1" w:after="100" w:afterAutospacing="1"/>
              <w:rPr>
                <w:rFonts w:ascii="Cambria" w:eastAsia="Times New Roman" w:hAnsi="Cambria" w:cs="Times New Roman"/>
                <w:lang w:eastAsia="es-ES"/>
              </w:rPr>
            </w:pPr>
            <w:r w:rsidRPr="005B4F39">
              <w:rPr>
                <w:rFonts w:ascii="Cambria" w:hAnsi="Cambria"/>
              </w:rPr>
              <w:t xml:space="preserve">Primer sistema óptico del mundo con función de zoom óptico </w:t>
            </w:r>
            <w:r w:rsidR="005B4F39" w:rsidRPr="005B4F39">
              <w:rPr>
                <w:rFonts w:ascii="Cambria" w:hAnsi="Cambria"/>
              </w:rPr>
              <w:t>incorporado. Máquina</w:t>
            </w:r>
            <w:r w:rsidR="00E73F00" w:rsidRPr="005B4F39">
              <w:rPr>
                <w:rFonts w:ascii="Cambria" w:hAnsi="Cambria"/>
              </w:rPr>
              <w:t xml:space="preserve"> de </w:t>
            </w:r>
          </w:p>
          <w:p w14:paraId="638CD2BA" w14:textId="472FE685" w:rsidR="00E73F00" w:rsidRPr="005B4F39" w:rsidRDefault="00414CFA" w:rsidP="003F7C20">
            <w:pPr>
              <w:pStyle w:val="Prrafodelista"/>
              <w:numPr>
                <w:ilvl w:val="0"/>
                <w:numId w:val="16"/>
              </w:numPr>
              <w:spacing w:before="100" w:beforeAutospacing="1" w:after="100" w:afterAutospacing="1"/>
              <w:rPr>
                <w:rFonts w:ascii="Cambria" w:eastAsia="Times New Roman" w:hAnsi="Cambria" w:cs="Times New Roman"/>
                <w:lang w:eastAsia="es-ES"/>
              </w:rPr>
            </w:pPr>
            <w:r w:rsidRPr="005B4F39">
              <w:rPr>
                <w:rFonts w:ascii="Cambria" w:hAnsi="Cambria"/>
              </w:rPr>
              <w:t>Combina herramientas basadas en IA y reglas en una misma imagen.</w:t>
            </w:r>
          </w:p>
          <w:p w14:paraId="23A32C6C" w14:textId="2CE3431E" w:rsidR="00414CFA" w:rsidRPr="005B4F39" w:rsidRDefault="00414CFA" w:rsidP="003F7C20">
            <w:pPr>
              <w:pStyle w:val="Prrafodelista"/>
              <w:numPr>
                <w:ilvl w:val="0"/>
                <w:numId w:val="16"/>
              </w:numPr>
              <w:spacing w:before="100" w:beforeAutospacing="1" w:after="100" w:afterAutospacing="1"/>
              <w:rPr>
                <w:rFonts w:ascii="Cambria" w:eastAsia="Times New Roman" w:hAnsi="Cambria" w:cs="Times New Roman"/>
                <w:lang w:eastAsia="es-ES"/>
              </w:rPr>
            </w:pPr>
            <w:r w:rsidRPr="005B4F39">
              <w:rPr>
                <w:rFonts w:ascii="Cambria" w:hAnsi="Cambria"/>
              </w:rPr>
              <w:t>Visualización y análisis inmediatos de los datos de inspección.</w:t>
            </w:r>
          </w:p>
          <w:p w14:paraId="549F31CE" w14:textId="115E0881" w:rsidR="00E73F00" w:rsidRPr="00BD6CF4" w:rsidRDefault="00E73F00">
            <w:pPr>
              <w:pStyle w:val="Prrafodelista"/>
              <w:rPr>
                <w:rFonts w:ascii="Cambria" w:eastAsia="Lora" w:hAnsi="Cambria" w:cs="Lora"/>
              </w:rPr>
            </w:pPr>
          </w:p>
        </w:tc>
      </w:tr>
      <w:tr w:rsidR="00E73F00" w14:paraId="1CAFDB1C" w14:textId="77777777">
        <w:trPr>
          <w:trHeight w:val="1410"/>
        </w:trPr>
        <w:tc>
          <w:tcPr>
            <w:tcW w:w="5087" w:type="dxa"/>
            <w:vMerge/>
          </w:tcPr>
          <w:p w14:paraId="7FA56274" w14:textId="77777777" w:rsidR="00E73F00" w:rsidRPr="00331FFC" w:rsidRDefault="00E73F00">
            <w:pPr>
              <w:rPr>
                <w:noProof/>
              </w:rPr>
            </w:pPr>
          </w:p>
        </w:tc>
        <w:tc>
          <w:tcPr>
            <w:tcW w:w="4544" w:type="dxa"/>
          </w:tcPr>
          <w:p w14:paraId="06BF01BE" w14:textId="77777777" w:rsidR="00E73F00" w:rsidRPr="00331FFC" w:rsidRDefault="00E73F00">
            <w:pPr>
              <w:rPr>
                <w:rFonts w:ascii="Cambria" w:eastAsia="Lora" w:hAnsi="Cambria" w:cs="Lora"/>
              </w:rPr>
            </w:pPr>
          </w:p>
          <w:p w14:paraId="68B28467" w14:textId="77777777" w:rsidR="00E73F00" w:rsidRDefault="00E73F00">
            <w:pPr>
              <w:rPr>
                <w:rFonts w:ascii="Cambria" w:eastAsia="Lora" w:hAnsi="Cambria" w:cs="Lora"/>
              </w:rPr>
            </w:pPr>
            <w:r>
              <w:rPr>
                <w:rFonts w:ascii="Cambria" w:eastAsia="Lora" w:hAnsi="Cambria" w:cs="Lora"/>
              </w:rPr>
              <w:t>Modelo:</w:t>
            </w:r>
          </w:p>
          <w:p w14:paraId="238E4DF8" w14:textId="77777777" w:rsidR="00E73F00" w:rsidRDefault="00E73F00">
            <w:pPr>
              <w:rPr>
                <w:rFonts w:ascii="Cambria" w:eastAsia="Lora" w:hAnsi="Cambria" w:cs="Lora"/>
              </w:rPr>
            </w:pPr>
          </w:p>
          <w:p w14:paraId="18C07E37" w14:textId="2844D9FA" w:rsidR="00E73F00" w:rsidRDefault="00D71605" w:rsidP="005D2C81">
            <w:pPr>
              <w:rPr>
                <w:rFonts w:ascii="Cambria" w:eastAsia="Lora" w:hAnsi="Cambria" w:cs="Lora"/>
              </w:rPr>
            </w:pPr>
            <w:hyperlink r:id="rId36" w:history="1">
              <w:r w:rsidR="005D2C81" w:rsidRPr="008E205C">
                <w:rPr>
                  <w:rStyle w:val="Hipervnculo"/>
                  <w:rFonts w:ascii="Cambria" w:eastAsia="Lora" w:hAnsi="Cambria" w:cs="Lora"/>
                </w:rPr>
                <w:t>https://www.keyence.com/products/vision/vision-sys/vs/</w:t>
              </w:r>
            </w:hyperlink>
          </w:p>
          <w:p w14:paraId="51509D50" w14:textId="2025863C" w:rsidR="005D2C81" w:rsidRDefault="005D2C81" w:rsidP="005D2C81">
            <w:pPr>
              <w:rPr>
                <w:rFonts w:ascii="Cambria" w:eastAsia="Lora" w:hAnsi="Cambria" w:cs="Lora"/>
              </w:rPr>
            </w:pPr>
          </w:p>
        </w:tc>
      </w:tr>
    </w:tbl>
    <w:p w14:paraId="62EF68A4" w14:textId="0FBBB3D9" w:rsidR="2FCF2896" w:rsidRDefault="2FCF2896" w:rsidP="2FCF2896">
      <w:pPr>
        <w:rPr>
          <w:rFonts w:ascii="Cambria" w:eastAsia="Lora" w:hAnsi="Cambria" w:cs="Lora"/>
        </w:rPr>
      </w:pPr>
    </w:p>
    <w:p w14:paraId="6354930C" w14:textId="77777777" w:rsidR="005B4F39" w:rsidRDefault="005B4F39" w:rsidP="2FCF2896">
      <w:pPr>
        <w:rPr>
          <w:rFonts w:ascii="Cambria" w:eastAsia="Lora" w:hAnsi="Cambria" w:cs="Lora"/>
        </w:rPr>
      </w:pPr>
    </w:p>
    <w:p w14:paraId="3ACA833B" w14:textId="77777777" w:rsidR="005B4F39" w:rsidRDefault="005B4F39" w:rsidP="2FCF2896">
      <w:pPr>
        <w:rPr>
          <w:rFonts w:ascii="Cambria" w:eastAsia="Lora" w:hAnsi="Cambria" w:cs="Lora"/>
        </w:rPr>
      </w:pPr>
    </w:p>
    <w:p w14:paraId="0FE2DA8A" w14:textId="77777777" w:rsidR="005B4F39" w:rsidRDefault="005B4F39" w:rsidP="2FCF2896">
      <w:pPr>
        <w:rPr>
          <w:rFonts w:ascii="Cambria" w:eastAsia="Lora" w:hAnsi="Cambria" w:cs="Lora"/>
        </w:rPr>
      </w:pPr>
    </w:p>
    <w:p w14:paraId="07267D6A" w14:textId="77777777" w:rsidR="005B4F39" w:rsidRDefault="005B4F39" w:rsidP="2FCF2896">
      <w:pPr>
        <w:rPr>
          <w:rFonts w:ascii="Cambria" w:eastAsia="Lora" w:hAnsi="Cambria" w:cs="Lora"/>
        </w:rPr>
      </w:pPr>
    </w:p>
    <w:p w14:paraId="4F999734" w14:textId="77777777" w:rsidR="00AC00E7" w:rsidRDefault="00AC00E7" w:rsidP="2FCF2896">
      <w:pPr>
        <w:rPr>
          <w:rFonts w:ascii="Cambria" w:eastAsia="Lora" w:hAnsi="Cambria" w:cs="Lora"/>
        </w:rPr>
      </w:pPr>
    </w:p>
    <w:p w14:paraId="6903E80E" w14:textId="685A4977" w:rsidR="00850A1E" w:rsidRDefault="002728BD" w:rsidP="009A326A">
      <w:pPr>
        <w:pStyle w:val="Ttulo3"/>
      </w:pPr>
      <w:bookmarkStart w:id="37" w:name="_Toc167307587"/>
      <w:r>
        <w:t xml:space="preserve">5.6.2. POR </w:t>
      </w:r>
      <w:r w:rsidR="00EF17A4">
        <w:t>ENSAYO MECANICO</w:t>
      </w:r>
      <w:bookmarkEnd w:id="37"/>
    </w:p>
    <w:p w14:paraId="747E6671" w14:textId="77777777" w:rsidR="00CE69B6" w:rsidRDefault="00CE69B6" w:rsidP="00CE69B6">
      <w:pPr>
        <w:ind w:firstLine="720"/>
        <w:rPr>
          <w:rFonts w:ascii="Lora" w:eastAsia="Lora" w:hAnsi="Lora" w:cs="Lora"/>
          <w:b/>
          <w:bCs/>
          <w:color w:val="3C78D8"/>
          <w:sz w:val="28"/>
          <w:szCs w:val="28"/>
        </w:rPr>
      </w:pPr>
      <w:r>
        <w:rPr>
          <w:rFonts w:ascii="Lora" w:eastAsia="Lora" w:hAnsi="Lora" w:cs="Lora"/>
          <w:sz w:val="28"/>
          <w:szCs w:val="28"/>
        </w:rPr>
        <w:t>-</w:t>
      </w:r>
      <w:r>
        <w:rPr>
          <w:rFonts w:ascii="Lora" w:eastAsia="Lora" w:hAnsi="Lora" w:cs="Lora"/>
          <w:b/>
          <w:bCs/>
          <w:sz w:val="28"/>
          <w:szCs w:val="28"/>
        </w:rPr>
        <w:t xml:space="preserve"> </w:t>
      </w:r>
      <w:r w:rsidRPr="2FCF2896">
        <w:rPr>
          <w:rFonts w:ascii="Cambria" w:eastAsia="Lora" w:hAnsi="Cambria" w:cs="Lora"/>
          <w:b/>
          <w:bCs/>
          <w:sz w:val="22"/>
          <w:szCs w:val="22"/>
        </w:rPr>
        <w:t>METODO TRADICIONAL:</w:t>
      </w:r>
    </w:p>
    <w:p w14:paraId="79467818" w14:textId="7E4ED887" w:rsidR="0032239D" w:rsidRPr="0032239D" w:rsidRDefault="0032239D" w:rsidP="001E6F67">
      <w:pPr>
        <w:spacing w:after="0" w:line="240" w:lineRule="auto"/>
        <w:jc w:val="both"/>
        <w:rPr>
          <w:rFonts w:ascii="Cambria" w:eastAsia="Times New Roman" w:hAnsi="Cambria" w:cs="Times New Roman"/>
          <w:lang w:eastAsia="es-ES"/>
        </w:rPr>
      </w:pPr>
      <w:r w:rsidRPr="0032239D">
        <w:rPr>
          <w:rFonts w:ascii="Cambria" w:eastAsia="Times New Roman" w:hAnsi="Cambria" w:cs="Times New Roman"/>
          <w:lang w:eastAsia="es-ES"/>
        </w:rPr>
        <w:t>Se utilizaban máquinas de ensayo de tracción manuales donde se colocaban las muestras y se aplicaba una fuerza creciente hasta la rotura.</w:t>
      </w:r>
    </w:p>
    <w:p w14:paraId="4B40154F" w14:textId="6B631917" w:rsidR="00CE69B6" w:rsidRDefault="0032239D" w:rsidP="001E6F67">
      <w:pPr>
        <w:jc w:val="both"/>
        <w:rPr>
          <w:rFonts w:ascii="Cambria" w:eastAsia="Times New Roman" w:hAnsi="Cambria" w:cs="Times New Roman"/>
          <w:lang w:eastAsia="es-ES"/>
        </w:rPr>
      </w:pPr>
      <w:r w:rsidRPr="0032239D">
        <w:rPr>
          <w:rFonts w:ascii="Cambria" w:eastAsia="Times New Roman" w:hAnsi="Cambria" w:cs="Times New Roman"/>
          <w:lang w:eastAsia="es-ES"/>
        </w:rPr>
        <w:t>Los inspectores registraban manualmente la fuerza máxima aplicada y observaban las características de la rotura.</w:t>
      </w:r>
    </w:p>
    <w:p w14:paraId="627D5E86" w14:textId="385DAE2D" w:rsidR="0032239D" w:rsidRDefault="0032239D" w:rsidP="001E6F67">
      <w:pPr>
        <w:ind w:firstLine="720"/>
        <w:jc w:val="both"/>
        <w:rPr>
          <w:rFonts w:ascii="Lora" w:eastAsia="Lora" w:hAnsi="Lora" w:cs="Lora"/>
          <w:b/>
          <w:bCs/>
          <w:color w:val="3C78D8"/>
          <w:sz w:val="28"/>
          <w:szCs w:val="28"/>
        </w:rPr>
      </w:pPr>
      <w:r>
        <w:rPr>
          <w:rFonts w:ascii="Lora" w:eastAsia="Lora" w:hAnsi="Lora" w:cs="Lora"/>
          <w:sz w:val="28"/>
          <w:szCs w:val="28"/>
        </w:rPr>
        <w:t>-</w:t>
      </w:r>
      <w:r>
        <w:rPr>
          <w:rFonts w:ascii="Lora" w:eastAsia="Lora" w:hAnsi="Lora" w:cs="Lora"/>
          <w:b/>
          <w:bCs/>
          <w:sz w:val="28"/>
          <w:szCs w:val="28"/>
        </w:rPr>
        <w:t xml:space="preserve"> </w:t>
      </w:r>
      <w:r w:rsidRPr="2FCF2896">
        <w:rPr>
          <w:rFonts w:ascii="Cambria" w:eastAsia="Lora" w:hAnsi="Cambria" w:cs="Lora"/>
          <w:b/>
          <w:bCs/>
          <w:sz w:val="22"/>
          <w:szCs w:val="22"/>
        </w:rPr>
        <w:t xml:space="preserve">METODO </w:t>
      </w:r>
      <w:r>
        <w:rPr>
          <w:rFonts w:ascii="Cambria" w:eastAsia="Lora" w:hAnsi="Cambria" w:cs="Lora"/>
          <w:b/>
          <w:bCs/>
          <w:sz w:val="22"/>
          <w:szCs w:val="22"/>
        </w:rPr>
        <w:t>AUTOMATIZADO</w:t>
      </w:r>
      <w:r w:rsidRPr="2FCF2896">
        <w:rPr>
          <w:rFonts w:ascii="Cambria" w:eastAsia="Lora" w:hAnsi="Cambria" w:cs="Lora"/>
          <w:b/>
          <w:bCs/>
          <w:sz w:val="22"/>
          <w:szCs w:val="22"/>
        </w:rPr>
        <w:t>:</w:t>
      </w:r>
    </w:p>
    <w:p w14:paraId="1844CEF4" w14:textId="78B54259" w:rsidR="00F27922" w:rsidRPr="00A516FC" w:rsidRDefault="00F27922" w:rsidP="001E6F67">
      <w:pPr>
        <w:spacing w:after="0" w:line="240" w:lineRule="auto"/>
        <w:jc w:val="both"/>
        <w:rPr>
          <w:rFonts w:ascii="Cambria" w:eastAsia="Times New Roman" w:hAnsi="Cambria" w:cs="Times New Roman"/>
          <w:lang w:eastAsia="es-ES"/>
        </w:rPr>
      </w:pPr>
      <w:r w:rsidRPr="00A516FC">
        <w:rPr>
          <w:rFonts w:ascii="Cambria" w:eastAsia="Times New Roman" w:hAnsi="Cambria" w:cs="Times New Roman"/>
          <w:lang w:eastAsia="es-ES"/>
        </w:rPr>
        <w:t xml:space="preserve">Máquinas de </w:t>
      </w:r>
      <w:r w:rsidR="00B94EB1" w:rsidRPr="00A516FC">
        <w:rPr>
          <w:rFonts w:ascii="Cambria" w:eastAsia="Times New Roman" w:hAnsi="Cambria" w:cs="Times New Roman"/>
          <w:lang w:eastAsia="es-ES"/>
        </w:rPr>
        <w:t>e</w:t>
      </w:r>
      <w:r w:rsidRPr="00A516FC">
        <w:rPr>
          <w:rFonts w:ascii="Cambria" w:eastAsia="Times New Roman" w:hAnsi="Cambria" w:cs="Times New Roman"/>
          <w:lang w:eastAsia="es-ES"/>
        </w:rPr>
        <w:t xml:space="preserve">nsayo </w:t>
      </w:r>
      <w:r w:rsidR="00B94EB1" w:rsidRPr="00A516FC">
        <w:rPr>
          <w:rFonts w:ascii="Cambria" w:eastAsia="Times New Roman" w:hAnsi="Cambria" w:cs="Times New Roman"/>
          <w:lang w:eastAsia="es-ES"/>
        </w:rPr>
        <w:t>a</w:t>
      </w:r>
      <w:r w:rsidRPr="00A516FC">
        <w:rPr>
          <w:rFonts w:ascii="Cambria" w:eastAsia="Times New Roman" w:hAnsi="Cambria" w:cs="Times New Roman"/>
          <w:lang w:eastAsia="es-ES"/>
        </w:rPr>
        <w:t>utomatizadas</w:t>
      </w:r>
      <w:r w:rsidR="00B94EB1" w:rsidRPr="00A516FC">
        <w:rPr>
          <w:rFonts w:ascii="Cambria" w:eastAsia="Times New Roman" w:hAnsi="Cambria" w:cs="Times New Roman"/>
          <w:lang w:eastAsia="es-ES"/>
        </w:rPr>
        <w:t>, u</w:t>
      </w:r>
      <w:r w:rsidRPr="00A516FC">
        <w:rPr>
          <w:rFonts w:ascii="Cambria" w:eastAsia="Times New Roman" w:hAnsi="Cambria" w:cs="Times New Roman"/>
          <w:lang w:eastAsia="es-ES"/>
        </w:rPr>
        <w:t>tilizan máquinas de tracción automatizadas que aplican fuerzas controladas y registran datos de manera precisa.</w:t>
      </w:r>
    </w:p>
    <w:p w14:paraId="6EFF618F" w14:textId="558F1DE6" w:rsidR="0032239D" w:rsidRPr="00A516FC" w:rsidRDefault="00F27922" w:rsidP="001E6F67">
      <w:pPr>
        <w:jc w:val="both"/>
        <w:rPr>
          <w:rFonts w:ascii="Cambria" w:eastAsia="Times New Roman" w:hAnsi="Cambria" w:cs="Times New Roman"/>
          <w:lang w:eastAsia="es-ES"/>
        </w:rPr>
      </w:pPr>
      <w:r w:rsidRPr="00A516FC">
        <w:rPr>
          <w:rFonts w:ascii="Cambria" w:eastAsia="Times New Roman" w:hAnsi="Cambria" w:cs="Times New Roman"/>
          <w:lang w:eastAsia="es-ES"/>
        </w:rPr>
        <w:t>Sensores de alta precisión miden la fuerza y el desplazamiento, mientras que el software registra y analiza los datos en tiempo real.</w:t>
      </w:r>
    </w:p>
    <w:p w14:paraId="2F6DCCF4" w14:textId="7FDA0997" w:rsidR="00B94EB1" w:rsidRPr="00A516FC" w:rsidRDefault="00B94EB1" w:rsidP="001E6F67">
      <w:pPr>
        <w:jc w:val="both"/>
        <w:rPr>
          <w:rFonts w:ascii="Cambria" w:eastAsia="Lora" w:hAnsi="Cambria" w:cs="Lora"/>
        </w:rPr>
      </w:pPr>
      <w:r w:rsidRPr="00A516FC">
        <w:rPr>
          <w:rFonts w:ascii="Cambria" w:eastAsia="Times New Roman" w:hAnsi="Cambria" w:cs="Times New Roman"/>
          <w:lang w:eastAsia="es-ES"/>
        </w:rPr>
        <w:t xml:space="preserve">Para este ensayo se </w:t>
      </w:r>
      <w:r w:rsidR="00043C58" w:rsidRPr="00A516FC">
        <w:rPr>
          <w:rFonts w:ascii="Cambria" w:eastAsia="Times New Roman" w:hAnsi="Cambria" w:cs="Times New Roman"/>
          <w:lang w:eastAsia="es-ES"/>
        </w:rPr>
        <w:t>utilizará</w:t>
      </w:r>
      <w:r w:rsidRPr="00A516FC">
        <w:rPr>
          <w:rFonts w:ascii="Cambria" w:eastAsia="Times New Roman" w:hAnsi="Cambria" w:cs="Times New Roman"/>
          <w:lang w:eastAsia="es-ES"/>
        </w:rPr>
        <w:t xml:space="preserve"> la máquina</w:t>
      </w:r>
      <w:r w:rsidR="00043C58" w:rsidRPr="00A516FC">
        <w:rPr>
          <w:rFonts w:ascii="Cambria" w:eastAsia="Times New Roman" w:hAnsi="Cambria" w:cs="Times New Roman"/>
          <w:lang w:eastAsia="es-ES"/>
        </w:rPr>
        <w:t xml:space="preserve"> “</w:t>
      </w:r>
      <w:r w:rsidR="00616DCE" w:rsidRPr="00A516FC">
        <w:rPr>
          <w:rFonts w:ascii="Cambria" w:eastAsia="Times New Roman" w:hAnsi="Cambria" w:cs="Times New Roman"/>
          <w:lang w:eastAsia="es-ES"/>
        </w:rPr>
        <w:t xml:space="preserve">Z100E” de </w:t>
      </w:r>
      <w:r w:rsidR="00A516FC">
        <w:rPr>
          <w:rFonts w:ascii="Cambria" w:eastAsia="Times New Roman" w:hAnsi="Cambria" w:cs="Times New Roman"/>
          <w:lang w:eastAsia="es-ES"/>
        </w:rPr>
        <w:t>Z</w:t>
      </w:r>
      <w:r w:rsidR="00616DCE" w:rsidRPr="00A516FC">
        <w:rPr>
          <w:rFonts w:ascii="Cambria" w:eastAsia="Times New Roman" w:hAnsi="Cambria" w:cs="Times New Roman"/>
          <w:lang w:eastAsia="es-ES"/>
        </w:rPr>
        <w:t xml:space="preserve">wickroell. </w:t>
      </w:r>
    </w:p>
    <w:tbl>
      <w:tblPr>
        <w:tblStyle w:val="Tablaconcuadrcula"/>
        <w:tblW w:w="9631" w:type="dxa"/>
        <w:tblLayout w:type="fixed"/>
        <w:tblLook w:val="04A0" w:firstRow="1" w:lastRow="0" w:firstColumn="1" w:lastColumn="0" w:noHBand="0" w:noVBand="1"/>
      </w:tblPr>
      <w:tblGrid>
        <w:gridCol w:w="5087"/>
        <w:gridCol w:w="4544"/>
      </w:tblGrid>
      <w:tr w:rsidR="002728BD" w:rsidRPr="00F670CA" w14:paraId="3B3239D7" w14:textId="77777777">
        <w:trPr>
          <w:trHeight w:val="409"/>
        </w:trPr>
        <w:tc>
          <w:tcPr>
            <w:tcW w:w="9631" w:type="dxa"/>
            <w:gridSpan w:val="2"/>
          </w:tcPr>
          <w:p w14:paraId="6BCD39E0" w14:textId="6CCD113F" w:rsidR="002728BD" w:rsidRPr="00BD6CF4" w:rsidRDefault="00616DCE">
            <w:pPr>
              <w:jc w:val="center"/>
              <w:rPr>
                <w:rFonts w:ascii="Cambria" w:eastAsia="Lora" w:hAnsi="Cambria" w:cs="Lora"/>
                <w:b/>
                <w:bCs/>
                <w:lang w:val="en-US"/>
              </w:rPr>
            </w:pPr>
            <w:r>
              <w:rPr>
                <w:rStyle w:val="Textoennegrita"/>
                <w:rFonts w:ascii="Cambria" w:hAnsi="Cambria"/>
                <w:b w:val="0"/>
                <w:bCs w:val="0"/>
                <w:lang w:val="en-US"/>
              </w:rPr>
              <w:t>Z100E</w:t>
            </w:r>
          </w:p>
        </w:tc>
      </w:tr>
      <w:tr w:rsidR="002728BD" w:rsidRPr="00331FFC" w14:paraId="27091ADF" w14:textId="77777777">
        <w:trPr>
          <w:trHeight w:val="3543"/>
        </w:trPr>
        <w:tc>
          <w:tcPr>
            <w:tcW w:w="5087" w:type="dxa"/>
            <w:vMerge w:val="restart"/>
          </w:tcPr>
          <w:p w14:paraId="10E1C380" w14:textId="3E70F53E" w:rsidR="002728BD" w:rsidRPr="006B7369" w:rsidRDefault="00F670CA">
            <w:pPr>
              <w:jc w:val="center"/>
              <w:rPr>
                <w:rFonts w:ascii="Cambria" w:eastAsia="Lora" w:hAnsi="Cambria" w:cs="Lora"/>
                <w:lang w:val="en-US"/>
              </w:rPr>
            </w:pPr>
            <w:r w:rsidRPr="00F670CA">
              <w:rPr>
                <w:rFonts w:ascii="Cambria" w:eastAsia="Lora" w:hAnsi="Cambria" w:cs="Lora"/>
                <w:noProof/>
                <w:lang w:val="en-US"/>
              </w:rPr>
              <w:drawing>
                <wp:anchor distT="0" distB="0" distL="114300" distR="114300" simplePos="0" relativeHeight="251658256" behindDoc="1" locked="0" layoutInCell="1" allowOverlap="1" wp14:anchorId="0E7D231E" wp14:editId="113C76D8">
                  <wp:simplePos x="0" y="0"/>
                  <wp:positionH relativeFrom="column">
                    <wp:posOffset>4445</wp:posOffset>
                  </wp:positionH>
                  <wp:positionV relativeFrom="paragraph">
                    <wp:posOffset>3810</wp:posOffset>
                  </wp:positionV>
                  <wp:extent cx="3086017" cy="3604260"/>
                  <wp:effectExtent l="0" t="0" r="635" b="0"/>
                  <wp:wrapTight wrapText="bothSides">
                    <wp:wrapPolygon edited="0">
                      <wp:start x="0" y="0"/>
                      <wp:lineTo x="0" y="21463"/>
                      <wp:lineTo x="21471" y="21463"/>
                      <wp:lineTo x="21471" y="0"/>
                      <wp:lineTo x="0" y="0"/>
                    </wp:wrapPolygon>
                  </wp:wrapTight>
                  <wp:docPr id="354168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68512" name=""/>
                          <pic:cNvPicPr/>
                        </pic:nvPicPr>
                        <pic:blipFill>
                          <a:blip r:embed="rId37">
                            <a:extLst>
                              <a:ext uri="{28A0092B-C50C-407E-A947-70E740481C1C}">
                                <a14:useLocalDpi xmlns:a14="http://schemas.microsoft.com/office/drawing/2010/main" val="0"/>
                              </a:ext>
                            </a:extLst>
                          </a:blip>
                          <a:stretch>
                            <a:fillRect/>
                          </a:stretch>
                        </pic:blipFill>
                        <pic:spPr>
                          <a:xfrm>
                            <a:off x="0" y="0"/>
                            <a:ext cx="3086017" cy="3604260"/>
                          </a:xfrm>
                          <a:prstGeom prst="rect">
                            <a:avLst/>
                          </a:prstGeom>
                        </pic:spPr>
                      </pic:pic>
                    </a:graphicData>
                  </a:graphic>
                </wp:anchor>
              </w:drawing>
            </w:r>
          </w:p>
        </w:tc>
        <w:tc>
          <w:tcPr>
            <w:tcW w:w="4544" w:type="dxa"/>
          </w:tcPr>
          <w:p w14:paraId="4015C989" w14:textId="77777777" w:rsidR="002728BD" w:rsidRPr="006B7369" w:rsidRDefault="002728BD">
            <w:pPr>
              <w:rPr>
                <w:rFonts w:ascii="Cambria" w:eastAsia="Lora" w:hAnsi="Cambria" w:cs="Lora"/>
                <w:lang w:val="en-US"/>
              </w:rPr>
            </w:pPr>
          </w:p>
          <w:p w14:paraId="75CE45A6" w14:textId="77777777" w:rsidR="002728BD" w:rsidRPr="00E764FE" w:rsidRDefault="00E764FE" w:rsidP="003F7C20">
            <w:pPr>
              <w:pStyle w:val="Prrafodelista"/>
              <w:numPr>
                <w:ilvl w:val="0"/>
                <w:numId w:val="16"/>
              </w:numPr>
              <w:spacing w:before="100" w:beforeAutospacing="1" w:after="100" w:afterAutospacing="1"/>
              <w:rPr>
                <w:rFonts w:ascii="Cambria" w:eastAsia="Lora" w:hAnsi="Cambria" w:cs="Lora"/>
              </w:rPr>
            </w:pPr>
            <w:r>
              <w:rPr>
                <w:rFonts w:ascii="Cambria" w:hAnsi="Cambria"/>
              </w:rPr>
              <w:t>Permite distintos tipos de test</w:t>
            </w:r>
          </w:p>
          <w:p w14:paraId="1526F228" w14:textId="75166480" w:rsidR="00E764FE" w:rsidRPr="002F46B6" w:rsidRDefault="002F46B6" w:rsidP="003F7C20">
            <w:pPr>
              <w:pStyle w:val="Prrafodelista"/>
              <w:numPr>
                <w:ilvl w:val="0"/>
                <w:numId w:val="16"/>
              </w:numPr>
              <w:spacing w:before="100" w:beforeAutospacing="1" w:after="100" w:afterAutospacing="1"/>
              <w:rPr>
                <w:rFonts w:ascii="Cambria" w:eastAsia="Lora" w:hAnsi="Cambria" w:cs="Lora"/>
              </w:rPr>
            </w:pPr>
            <w:r>
              <w:rPr>
                <w:rFonts w:ascii="Cambria" w:hAnsi="Cambria"/>
              </w:rPr>
              <w:t>Cargas d</w:t>
            </w:r>
            <w:r w:rsidR="006F2E7D">
              <w:rPr>
                <w:rFonts w:ascii="Cambria" w:hAnsi="Cambria"/>
              </w:rPr>
              <w:t>esde 330</w:t>
            </w:r>
            <w:r w:rsidR="005A465C">
              <w:rPr>
                <w:rFonts w:ascii="Cambria" w:hAnsi="Cambria"/>
              </w:rPr>
              <w:t xml:space="preserve"> kN</w:t>
            </w:r>
            <w:r w:rsidR="006F2E7D">
              <w:rPr>
                <w:rFonts w:ascii="Cambria" w:hAnsi="Cambria"/>
              </w:rPr>
              <w:t xml:space="preserve"> </w:t>
            </w:r>
            <w:r>
              <w:rPr>
                <w:rFonts w:ascii="Cambria" w:hAnsi="Cambria"/>
              </w:rPr>
              <w:t xml:space="preserve">hasta </w:t>
            </w:r>
            <w:r w:rsidR="006F2E7D">
              <w:rPr>
                <w:rFonts w:ascii="Cambria" w:hAnsi="Cambria"/>
              </w:rPr>
              <w:t>2500</w:t>
            </w:r>
            <w:r>
              <w:rPr>
                <w:rFonts w:ascii="Cambria" w:hAnsi="Cambria"/>
              </w:rPr>
              <w:t xml:space="preserve"> kN</w:t>
            </w:r>
          </w:p>
          <w:p w14:paraId="59838EC6" w14:textId="445067D0" w:rsidR="002F46B6" w:rsidRPr="00BD6CF4" w:rsidRDefault="006F2E7D" w:rsidP="003F7C20">
            <w:pPr>
              <w:pStyle w:val="Prrafodelista"/>
              <w:numPr>
                <w:ilvl w:val="0"/>
                <w:numId w:val="16"/>
              </w:numPr>
              <w:spacing w:before="100" w:beforeAutospacing="1" w:after="100" w:afterAutospacing="1"/>
              <w:rPr>
                <w:rFonts w:ascii="Cambria" w:eastAsia="Lora" w:hAnsi="Cambria" w:cs="Lora"/>
              </w:rPr>
            </w:pPr>
            <w:r>
              <w:rPr>
                <w:rFonts w:ascii="Cambria" w:eastAsia="Lora" w:hAnsi="Cambria" w:cs="Lora"/>
              </w:rPr>
              <w:t>Dist</w:t>
            </w:r>
            <w:r w:rsidR="00057E7D">
              <w:rPr>
                <w:rFonts w:ascii="Cambria" w:eastAsia="Lora" w:hAnsi="Cambria" w:cs="Lora"/>
              </w:rPr>
              <w:t xml:space="preserve">intos tipos de </w:t>
            </w:r>
            <w:r w:rsidR="00A516FC">
              <w:rPr>
                <w:rFonts w:ascii="Cambria" w:eastAsia="Lora" w:hAnsi="Cambria" w:cs="Lora"/>
              </w:rPr>
              <w:t>test</w:t>
            </w:r>
            <w:r w:rsidR="00057E7D">
              <w:rPr>
                <w:rFonts w:ascii="Cambria" w:eastAsia="Lora" w:hAnsi="Cambria" w:cs="Lora"/>
              </w:rPr>
              <w:t xml:space="preserve"> como flexión, compresión, </w:t>
            </w:r>
            <w:r w:rsidR="00EF17A4">
              <w:rPr>
                <w:rFonts w:ascii="Cambria" w:eastAsia="Lora" w:hAnsi="Cambria" w:cs="Lora"/>
              </w:rPr>
              <w:t>tensión y corte.</w:t>
            </w:r>
          </w:p>
        </w:tc>
      </w:tr>
      <w:tr w:rsidR="002728BD" w14:paraId="4805247D" w14:textId="77777777">
        <w:trPr>
          <w:trHeight w:val="1410"/>
        </w:trPr>
        <w:tc>
          <w:tcPr>
            <w:tcW w:w="5087" w:type="dxa"/>
            <w:vMerge/>
          </w:tcPr>
          <w:p w14:paraId="2358A7CB" w14:textId="77777777" w:rsidR="002728BD" w:rsidRPr="00331FFC" w:rsidRDefault="002728BD">
            <w:pPr>
              <w:rPr>
                <w:noProof/>
              </w:rPr>
            </w:pPr>
          </w:p>
        </w:tc>
        <w:tc>
          <w:tcPr>
            <w:tcW w:w="4544" w:type="dxa"/>
          </w:tcPr>
          <w:p w14:paraId="1B29D4DD" w14:textId="77777777" w:rsidR="002728BD" w:rsidRPr="00331FFC" w:rsidRDefault="002728BD">
            <w:pPr>
              <w:rPr>
                <w:rFonts w:ascii="Cambria" w:eastAsia="Lora" w:hAnsi="Cambria" w:cs="Lora"/>
              </w:rPr>
            </w:pPr>
          </w:p>
          <w:p w14:paraId="2ED7EC04" w14:textId="77777777" w:rsidR="002728BD" w:rsidRDefault="002728BD">
            <w:pPr>
              <w:rPr>
                <w:rFonts w:ascii="Cambria" w:eastAsia="Lora" w:hAnsi="Cambria" w:cs="Lora"/>
              </w:rPr>
            </w:pPr>
            <w:r>
              <w:rPr>
                <w:rFonts w:ascii="Cambria" w:eastAsia="Lora" w:hAnsi="Cambria" w:cs="Lora"/>
              </w:rPr>
              <w:t>Modelo:</w:t>
            </w:r>
          </w:p>
          <w:p w14:paraId="2C86251A" w14:textId="77777777" w:rsidR="002728BD" w:rsidRDefault="002728BD">
            <w:pPr>
              <w:rPr>
                <w:rFonts w:ascii="Cambria" w:eastAsia="Lora" w:hAnsi="Cambria" w:cs="Lora"/>
              </w:rPr>
            </w:pPr>
          </w:p>
          <w:p w14:paraId="3DDB339A" w14:textId="3DF96089" w:rsidR="002728BD" w:rsidRDefault="00D71605" w:rsidP="005A465C">
            <w:pPr>
              <w:rPr>
                <w:rFonts w:ascii="Cambria" w:eastAsia="Lora" w:hAnsi="Cambria" w:cs="Lora"/>
              </w:rPr>
            </w:pPr>
            <w:hyperlink r:id="rId38" w:history="1">
              <w:r w:rsidR="00A516FC" w:rsidRPr="00080D7F">
                <w:rPr>
                  <w:rStyle w:val="Hipervnculo"/>
                  <w:rFonts w:ascii="Cambria" w:eastAsia="Lora" w:hAnsi="Cambria" w:cs="Lora"/>
                </w:rPr>
                <w:t>https://www.zwickroell.com/industries/materials-testing/flexure-test/</w:t>
              </w:r>
            </w:hyperlink>
          </w:p>
          <w:p w14:paraId="06A6CCA2" w14:textId="4F4A498C" w:rsidR="00A516FC" w:rsidRDefault="00A516FC" w:rsidP="005A465C">
            <w:pPr>
              <w:rPr>
                <w:rFonts w:ascii="Cambria" w:eastAsia="Lora" w:hAnsi="Cambria" w:cs="Lora"/>
              </w:rPr>
            </w:pPr>
          </w:p>
        </w:tc>
      </w:tr>
    </w:tbl>
    <w:p w14:paraId="32AD7457" w14:textId="24612403" w:rsidR="2FCF2896" w:rsidRDefault="2FCF2896" w:rsidP="2FCF2896">
      <w:pPr>
        <w:rPr>
          <w:rFonts w:ascii="Cambria" w:eastAsia="Lora" w:hAnsi="Cambria" w:cs="Lora"/>
        </w:rPr>
      </w:pPr>
    </w:p>
    <w:p w14:paraId="5BFE05D6" w14:textId="77777777" w:rsidR="00A516FC" w:rsidRDefault="00A516FC" w:rsidP="2FCF2896">
      <w:pPr>
        <w:rPr>
          <w:rFonts w:ascii="Cambria" w:eastAsia="Lora" w:hAnsi="Cambria" w:cs="Lora"/>
        </w:rPr>
      </w:pPr>
    </w:p>
    <w:p w14:paraId="282B2741" w14:textId="77777777" w:rsidR="00A516FC" w:rsidRDefault="00A516FC" w:rsidP="2FCF2896">
      <w:pPr>
        <w:rPr>
          <w:rFonts w:ascii="Cambria" w:eastAsia="Lora" w:hAnsi="Cambria" w:cs="Lora"/>
        </w:rPr>
      </w:pPr>
    </w:p>
    <w:p w14:paraId="1014759E" w14:textId="77777777" w:rsidR="00A516FC" w:rsidRDefault="00A516FC" w:rsidP="2FCF2896">
      <w:pPr>
        <w:rPr>
          <w:rFonts w:ascii="Cambria" w:eastAsia="Lora" w:hAnsi="Cambria" w:cs="Lora"/>
        </w:rPr>
      </w:pPr>
    </w:p>
    <w:p w14:paraId="221B5805" w14:textId="634A241A" w:rsidR="005B1B5C" w:rsidRDefault="005B1B5C" w:rsidP="009A326A">
      <w:pPr>
        <w:pStyle w:val="Ttulo2"/>
      </w:pPr>
      <w:bookmarkStart w:id="38" w:name="_Toc167307588"/>
      <w:r>
        <w:t xml:space="preserve">5.7. </w:t>
      </w:r>
      <w:r w:rsidR="00CB2CFF">
        <w:t>ENSAMBLADO</w:t>
      </w:r>
      <w:bookmarkEnd w:id="38"/>
    </w:p>
    <w:p w14:paraId="669CDAC3" w14:textId="77777777" w:rsidR="00CB2CFF" w:rsidRDefault="00CB2CFF" w:rsidP="00CB2CFF">
      <w:pPr>
        <w:ind w:firstLine="720"/>
        <w:rPr>
          <w:rFonts w:ascii="Lora" w:eastAsia="Lora" w:hAnsi="Lora" w:cs="Lora"/>
          <w:b/>
          <w:bCs/>
          <w:color w:val="3C78D8"/>
          <w:sz w:val="28"/>
          <w:szCs w:val="28"/>
        </w:rPr>
      </w:pPr>
      <w:r>
        <w:rPr>
          <w:rFonts w:ascii="Lora" w:eastAsia="Lora" w:hAnsi="Lora" w:cs="Lora"/>
          <w:sz w:val="28"/>
          <w:szCs w:val="28"/>
        </w:rPr>
        <w:t>-</w:t>
      </w:r>
      <w:r>
        <w:rPr>
          <w:rFonts w:ascii="Lora" w:eastAsia="Lora" w:hAnsi="Lora" w:cs="Lora"/>
          <w:b/>
          <w:bCs/>
          <w:sz w:val="28"/>
          <w:szCs w:val="28"/>
        </w:rPr>
        <w:t xml:space="preserve"> </w:t>
      </w:r>
      <w:r w:rsidRPr="2FCF2896">
        <w:rPr>
          <w:rFonts w:ascii="Cambria" w:eastAsia="Lora" w:hAnsi="Cambria" w:cs="Lora"/>
          <w:b/>
          <w:bCs/>
          <w:sz w:val="22"/>
          <w:szCs w:val="22"/>
        </w:rPr>
        <w:t>METODO TRADICIONAL:</w:t>
      </w:r>
    </w:p>
    <w:p w14:paraId="00B5AF45" w14:textId="6628C843" w:rsidR="00D52A8B" w:rsidRPr="00A516FC" w:rsidRDefault="00D52A8B" w:rsidP="001E6F67">
      <w:pPr>
        <w:spacing w:after="0" w:line="240" w:lineRule="auto"/>
        <w:jc w:val="both"/>
        <w:rPr>
          <w:rFonts w:ascii="Cambria" w:eastAsia="Times New Roman" w:hAnsi="Cambria" w:cs="Times New Roman"/>
          <w:lang w:eastAsia="es-ES"/>
        </w:rPr>
      </w:pPr>
      <w:r w:rsidRPr="00A516FC">
        <w:rPr>
          <w:rFonts w:ascii="Cambria" w:eastAsia="Times New Roman" w:hAnsi="Cambria" w:cs="Times New Roman"/>
          <w:lang w:eastAsia="es-ES"/>
        </w:rPr>
        <w:t>Los operarios preparaban las piezas alineando los orificios y colocando los remaches manualmente. Se insertaban los remaches en los orificios pre-perforados de las piezas a unir.</w:t>
      </w:r>
    </w:p>
    <w:p w14:paraId="5F554DF7" w14:textId="76FC56FC" w:rsidR="00CB2CFF" w:rsidRPr="00A516FC" w:rsidRDefault="00F31188" w:rsidP="001E6F67">
      <w:pPr>
        <w:jc w:val="both"/>
        <w:rPr>
          <w:rFonts w:ascii="Cambria" w:eastAsia="Times New Roman" w:hAnsi="Cambria" w:cs="Times New Roman"/>
          <w:lang w:eastAsia="es-ES"/>
        </w:rPr>
      </w:pPr>
      <w:r w:rsidRPr="00A516FC">
        <w:rPr>
          <w:rFonts w:ascii="Cambria" w:eastAsia="Times New Roman" w:hAnsi="Cambria" w:cs="Times New Roman"/>
          <w:lang w:eastAsia="es-ES"/>
        </w:rPr>
        <w:t xml:space="preserve">Por </w:t>
      </w:r>
      <w:r w:rsidR="00DC6A15" w:rsidRPr="00A516FC">
        <w:rPr>
          <w:rFonts w:ascii="Cambria" w:eastAsia="Times New Roman" w:hAnsi="Cambria" w:cs="Times New Roman"/>
          <w:lang w:eastAsia="es-ES"/>
        </w:rPr>
        <w:t>último,</w:t>
      </w:r>
      <w:r w:rsidRPr="00A516FC">
        <w:rPr>
          <w:rFonts w:ascii="Cambria" w:eastAsia="Times New Roman" w:hAnsi="Cambria" w:cs="Times New Roman"/>
          <w:lang w:eastAsia="es-ES"/>
        </w:rPr>
        <w:t xml:space="preserve"> c</w:t>
      </w:r>
      <w:r w:rsidR="00D52A8B" w:rsidRPr="00A516FC">
        <w:rPr>
          <w:rFonts w:ascii="Cambria" w:eastAsia="Times New Roman" w:hAnsi="Cambria" w:cs="Times New Roman"/>
          <w:lang w:eastAsia="es-ES"/>
        </w:rPr>
        <w:t>on herramientas manuales o martillos neumáticos, los remaches se deformaban para asegurar las piezas. Este proceso requería fuerza física y precisión por parte del operario.</w:t>
      </w:r>
    </w:p>
    <w:p w14:paraId="1C528E1B" w14:textId="77777777" w:rsidR="00DC6A15" w:rsidRPr="00A516FC" w:rsidRDefault="00DC6A15" w:rsidP="001E6F67">
      <w:pPr>
        <w:ind w:firstLine="720"/>
        <w:jc w:val="both"/>
        <w:rPr>
          <w:rFonts w:ascii="Cambria" w:eastAsia="Lora" w:hAnsi="Cambria" w:cs="Lora"/>
          <w:b/>
          <w:bCs/>
          <w:color w:val="3C78D8"/>
          <w:sz w:val="28"/>
          <w:szCs w:val="28"/>
        </w:rPr>
      </w:pPr>
      <w:r w:rsidRPr="00A516FC">
        <w:rPr>
          <w:rFonts w:ascii="Cambria" w:eastAsia="Lora" w:hAnsi="Cambria" w:cs="Lora"/>
          <w:sz w:val="28"/>
          <w:szCs w:val="28"/>
        </w:rPr>
        <w:t>-</w:t>
      </w:r>
      <w:r w:rsidRPr="00A516FC">
        <w:rPr>
          <w:rFonts w:ascii="Cambria" w:eastAsia="Lora" w:hAnsi="Cambria" w:cs="Lora"/>
          <w:b/>
          <w:bCs/>
          <w:sz w:val="28"/>
          <w:szCs w:val="28"/>
        </w:rPr>
        <w:t xml:space="preserve"> </w:t>
      </w:r>
      <w:r w:rsidRPr="00A516FC">
        <w:rPr>
          <w:rFonts w:ascii="Cambria" w:eastAsia="Lora" w:hAnsi="Cambria" w:cs="Lora"/>
          <w:b/>
          <w:bCs/>
          <w:sz w:val="22"/>
          <w:szCs w:val="22"/>
        </w:rPr>
        <w:t>METODO AUTOMATIZADO:</w:t>
      </w:r>
    </w:p>
    <w:p w14:paraId="1B140765" w14:textId="00185A99" w:rsidR="006C6FF5" w:rsidRPr="00A516FC" w:rsidRDefault="006C6FF5" w:rsidP="001E6F67">
      <w:pPr>
        <w:spacing w:after="0" w:line="240" w:lineRule="auto"/>
        <w:jc w:val="both"/>
        <w:rPr>
          <w:rFonts w:ascii="Cambria" w:eastAsia="Times New Roman" w:hAnsi="Cambria" w:cs="Times New Roman"/>
          <w:lang w:eastAsia="es-ES"/>
        </w:rPr>
      </w:pPr>
      <w:r w:rsidRPr="00A516FC">
        <w:rPr>
          <w:rFonts w:ascii="Cambria" w:eastAsia="Times New Roman" w:hAnsi="Cambria" w:cs="Times New Roman"/>
          <w:lang w:eastAsia="es-ES"/>
        </w:rPr>
        <w:t>La automatización reduce la variabilidad y los errores humanos, garantizando ensamblajes de alta calidad de manera constante. Las máquinas automatizadas pueden trabajar a mayores velocidades y con mayor eficiencia que los métodos manuales, aumentando la productividad.</w:t>
      </w:r>
    </w:p>
    <w:p w14:paraId="679A0F87" w14:textId="694BE8EA" w:rsidR="00DC6A15" w:rsidRPr="00A516FC" w:rsidRDefault="006C6FF5" w:rsidP="001E6F67">
      <w:pPr>
        <w:jc w:val="both"/>
        <w:rPr>
          <w:rFonts w:ascii="Cambria" w:eastAsia="Times New Roman" w:hAnsi="Cambria" w:cs="Times New Roman"/>
          <w:lang w:eastAsia="es-ES"/>
        </w:rPr>
      </w:pPr>
      <w:r w:rsidRPr="00A516FC">
        <w:rPr>
          <w:rFonts w:ascii="Cambria" w:eastAsia="Times New Roman" w:hAnsi="Cambria" w:cs="Times New Roman"/>
          <w:lang w:eastAsia="es-ES"/>
        </w:rPr>
        <w:t>Al minimizar los errores y mejorar la eficiencia, se reducen los costos de producción y retrabajo.</w:t>
      </w:r>
    </w:p>
    <w:p w14:paraId="41D548E7" w14:textId="523454C0" w:rsidR="00ED237A" w:rsidRPr="00A516FC" w:rsidRDefault="00656CC4" w:rsidP="001E6F67">
      <w:pPr>
        <w:jc w:val="both"/>
        <w:rPr>
          <w:rFonts w:ascii="Cambria" w:eastAsia="Lora" w:hAnsi="Cambria" w:cs="Lora"/>
          <w:b/>
          <w:color w:val="3C78D8"/>
          <w:sz w:val="28"/>
          <w:szCs w:val="28"/>
          <w:lang w:eastAsia="es-ES"/>
        </w:rPr>
      </w:pPr>
      <w:r w:rsidRPr="00A516FC">
        <w:rPr>
          <w:rFonts w:ascii="Cambria" w:eastAsia="Times New Roman" w:hAnsi="Cambria" w:cs="Times New Roman"/>
          <w:lang w:eastAsia="es-ES"/>
        </w:rPr>
        <w:t>Se dará uso a la</w:t>
      </w:r>
      <w:r w:rsidR="00667B05" w:rsidRPr="00A516FC">
        <w:rPr>
          <w:rFonts w:ascii="Cambria" w:eastAsia="Times New Roman" w:hAnsi="Cambria" w:cs="Times New Roman"/>
          <w:lang w:eastAsia="es-ES"/>
        </w:rPr>
        <w:t xml:space="preserve"> máquina de </w:t>
      </w:r>
      <w:r w:rsidR="367CC2A1" w:rsidRPr="00A516FC">
        <w:rPr>
          <w:rFonts w:ascii="Cambria" w:eastAsia="Times New Roman" w:hAnsi="Cambria" w:cs="Times New Roman"/>
          <w:lang w:eastAsia="es-ES"/>
        </w:rPr>
        <w:t>Prensa Ensambladora Finger Joint MARZICA PFJ 3I</w:t>
      </w:r>
    </w:p>
    <w:tbl>
      <w:tblPr>
        <w:tblStyle w:val="Tablaconcuadrcula"/>
        <w:tblW w:w="9631" w:type="dxa"/>
        <w:tblLayout w:type="fixed"/>
        <w:tblLook w:val="04A0" w:firstRow="1" w:lastRow="0" w:firstColumn="1" w:lastColumn="0" w:noHBand="0" w:noVBand="1"/>
      </w:tblPr>
      <w:tblGrid>
        <w:gridCol w:w="5087"/>
        <w:gridCol w:w="4544"/>
      </w:tblGrid>
      <w:tr w:rsidR="00B54295" w:rsidRPr="00656CC4" w14:paraId="603B231D" w14:textId="77777777">
        <w:trPr>
          <w:trHeight w:val="409"/>
        </w:trPr>
        <w:tc>
          <w:tcPr>
            <w:tcW w:w="9631" w:type="dxa"/>
            <w:gridSpan w:val="2"/>
          </w:tcPr>
          <w:p w14:paraId="1FD24203" w14:textId="28D8CA07" w:rsidR="00B54295" w:rsidRPr="00656CC4" w:rsidRDefault="2C5B99BD" w:rsidP="6CDD9A92">
            <w:pPr>
              <w:jc w:val="center"/>
              <w:rPr>
                <w:rFonts w:ascii="Lora" w:eastAsia="Lora" w:hAnsi="Lora" w:cs="Lora"/>
                <w:b/>
                <w:color w:val="3C78D8"/>
                <w:sz w:val="28"/>
                <w:szCs w:val="28"/>
              </w:rPr>
            </w:pPr>
            <w:r w:rsidRPr="2C5B99BD">
              <w:rPr>
                <w:rFonts w:ascii="Times New Roman" w:eastAsia="Times New Roman" w:hAnsi="Times New Roman" w:cs="Times New Roman"/>
                <w:lang w:eastAsia="es-ES"/>
              </w:rPr>
              <w:t>Prensa Ensambladora Finger Joint MARZICA PFJ 3I</w:t>
            </w:r>
          </w:p>
        </w:tc>
      </w:tr>
      <w:tr w:rsidR="00B54295" w:rsidRPr="00331FFC" w14:paraId="6C286B87" w14:textId="77777777">
        <w:trPr>
          <w:trHeight w:val="3543"/>
        </w:trPr>
        <w:tc>
          <w:tcPr>
            <w:tcW w:w="5087" w:type="dxa"/>
            <w:vMerge w:val="restart"/>
          </w:tcPr>
          <w:p w14:paraId="1C177699" w14:textId="77777777" w:rsidR="00B54295" w:rsidRPr="00656CC4" w:rsidRDefault="00B54295">
            <w:pPr>
              <w:jc w:val="center"/>
              <w:rPr>
                <w:rFonts w:ascii="Cambria" w:eastAsia="Lora" w:hAnsi="Cambria" w:cs="Lora"/>
              </w:rPr>
            </w:pPr>
          </w:p>
          <w:p w14:paraId="304F517F" w14:textId="3D50012C" w:rsidR="003B216A" w:rsidRPr="00656CC4" w:rsidRDefault="003B216A" w:rsidP="003B216A">
            <w:pPr>
              <w:rPr>
                <w:rFonts w:ascii="Cambria" w:eastAsia="Lora" w:hAnsi="Cambria" w:cs="Lora"/>
              </w:rPr>
            </w:pPr>
          </w:p>
          <w:p w14:paraId="1A5DDFBB" w14:textId="0CE2AF86" w:rsidR="003B216A" w:rsidRPr="003B216A" w:rsidRDefault="003B216A" w:rsidP="003B216A">
            <w:r>
              <w:rPr>
                <w:noProof/>
              </w:rPr>
              <w:drawing>
                <wp:inline distT="0" distB="0" distL="0" distR="0" wp14:anchorId="1AC8DD9A" wp14:editId="397F50A1">
                  <wp:extent cx="3086100" cy="2314575"/>
                  <wp:effectExtent l="0" t="0" r="0" b="0"/>
                  <wp:docPr id="361632321" name="Picture 36163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86100" cy="2314575"/>
                          </a:xfrm>
                          <a:prstGeom prst="rect">
                            <a:avLst/>
                          </a:prstGeom>
                        </pic:spPr>
                      </pic:pic>
                    </a:graphicData>
                  </a:graphic>
                </wp:inline>
              </w:drawing>
            </w:r>
          </w:p>
          <w:p w14:paraId="6A24723E" w14:textId="3D94DA34" w:rsidR="003B216A" w:rsidRDefault="003B216A" w:rsidP="003B216A">
            <w:pPr>
              <w:rPr>
                <w:rFonts w:ascii="Cambria" w:eastAsia="Lora" w:hAnsi="Cambria" w:cs="Lora"/>
                <w:lang w:val="en-US"/>
              </w:rPr>
            </w:pPr>
          </w:p>
          <w:p w14:paraId="57BEE7F3" w14:textId="73281B87" w:rsidR="003B216A" w:rsidRPr="003B216A" w:rsidRDefault="003B216A" w:rsidP="003B216A">
            <w:pPr>
              <w:tabs>
                <w:tab w:val="left" w:pos="1853"/>
              </w:tabs>
              <w:rPr>
                <w:rFonts w:ascii="Cambria" w:eastAsia="Lora" w:hAnsi="Cambria" w:cs="Lora"/>
                <w:lang w:val="en-US"/>
              </w:rPr>
            </w:pPr>
          </w:p>
        </w:tc>
        <w:tc>
          <w:tcPr>
            <w:tcW w:w="4544" w:type="dxa"/>
          </w:tcPr>
          <w:p w14:paraId="51D53C01" w14:textId="77777777" w:rsidR="00B54295" w:rsidRPr="006B7369" w:rsidRDefault="00B54295">
            <w:pPr>
              <w:rPr>
                <w:rFonts w:ascii="Cambria" w:eastAsia="Lora" w:hAnsi="Cambria" w:cs="Lora"/>
                <w:lang w:val="en-US"/>
              </w:rPr>
            </w:pPr>
          </w:p>
          <w:p w14:paraId="09E3C625" w14:textId="77777777" w:rsidR="00B54295" w:rsidRPr="0024653F" w:rsidRDefault="004D3268" w:rsidP="003F7C20">
            <w:pPr>
              <w:pStyle w:val="Prrafodelista"/>
              <w:numPr>
                <w:ilvl w:val="0"/>
                <w:numId w:val="16"/>
              </w:numPr>
              <w:spacing w:before="100" w:beforeAutospacing="1" w:after="100" w:afterAutospacing="1"/>
              <w:rPr>
                <w:rFonts w:ascii="Cambria" w:eastAsia="Lora" w:hAnsi="Cambria" w:cs="Lora"/>
              </w:rPr>
            </w:pPr>
            <w:r w:rsidRPr="0024653F">
              <w:rPr>
                <w:rFonts w:ascii="Cambria" w:hAnsi="Cambria"/>
              </w:rPr>
              <w:t>Hasta Ø 6 mm en el caso del acero</w:t>
            </w:r>
          </w:p>
          <w:p w14:paraId="4DE30E70" w14:textId="77777777" w:rsidR="004D3268" w:rsidRPr="0024653F" w:rsidRDefault="004D3268" w:rsidP="003F7C20">
            <w:pPr>
              <w:pStyle w:val="Prrafodelista"/>
              <w:numPr>
                <w:ilvl w:val="0"/>
                <w:numId w:val="16"/>
              </w:numPr>
              <w:spacing w:before="100" w:beforeAutospacing="1" w:after="100" w:afterAutospacing="1"/>
              <w:rPr>
                <w:rFonts w:ascii="Cambria" w:eastAsia="Lora" w:hAnsi="Cambria" w:cs="Lora"/>
              </w:rPr>
            </w:pPr>
            <w:r w:rsidRPr="0024653F">
              <w:rPr>
                <w:rFonts w:ascii="Cambria" w:hAnsi="Cambria"/>
              </w:rPr>
              <w:t>Longitud del cuerpo del remache superior a 30 mm</w:t>
            </w:r>
          </w:p>
          <w:p w14:paraId="71267A22" w14:textId="052A96AD" w:rsidR="004D3268" w:rsidRPr="00BD6CF4" w:rsidRDefault="004D3268" w:rsidP="003F7C20">
            <w:pPr>
              <w:pStyle w:val="Prrafodelista"/>
              <w:numPr>
                <w:ilvl w:val="0"/>
                <w:numId w:val="16"/>
              </w:numPr>
              <w:spacing w:before="100" w:beforeAutospacing="1" w:after="100" w:afterAutospacing="1"/>
              <w:rPr>
                <w:rFonts w:ascii="Cambria" w:eastAsia="Lora" w:hAnsi="Cambria" w:cs="Lora"/>
              </w:rPr>
            </w:pPr>
            <w:r w:rsidRPr="0024653F">
              <w:rPr>
                <w:rFonts w:ascii="Cambria" w:hAnsi="Cambria"/>
              </w:rPr>
              <w:t xml:space="preserve"> Fuerza de asentamiento máxima de 12.000 N con presión de aire de 6 bar</w:t>
            </w:r>
          </w:p>
        </w:tc>
      </w:tr>
      <w:tr w:rsidR="00B54295" w14:paraId="395A3D46" w14:textId="77777777">
        <w:trPr>
          <w:trHeight w:val="1410"/>
        </w:trPr>
        <w:tc>
          <w:tcPr>
            <w:tcW w:w="5087" w:type="dxa"/>
            <w:vMerge/>
          </w:tcPr>
          <w:p w14:paraId="65B1F993" w14:textId="77777777" w:rsidR="00B54295" w:rsidRPr="00331FFC" w:rsidRDefault="00B54295">
            <w:pPr>
              <w:rPr>
                <w:noProof/>
              </w:rPr>
            </w:pPr>
          </w:p>
        </w:tc>
        <w:tc>
          <w:tcPr>
            <w:tcW w:w="4544" w:type="dxa"/>
          </w:tcPr>
          <w:p w14:paraId="77C06D04" w14:textId="77777777" w:rsidR="00B54295" w:rsidRPr="00331FFC" w:rsidRDefault="00B54295">
            <w:pPr>
              <w:rPr>
                <w:rFonts w:ascii="Cambria" w:eastAsia="Lora" w:hAnsi="Cambria" w:cs="Lora"/>
              </w:rPr>
            </w:pPr>
          </w:p>
          <w:p w14:paraId="2C2332E2" w14:textId="77777777" w:rsidR="00B54295" w:rsidRDefault="00B54295">
            <w:pPr>
              <w:rPr>
                <w:rFonts w:ascii="Cambria" w:eastAsia="Lora" w:hAnsi="Cambria" w:cs="Lora"/>
              </w:rPr>
            </w:pPr>
            <w:r>
              <w:rPr>
                <w:rFonts w:ascii="Cambria" w:eastAsia="Lora" w:hAnsi="Cambria" w:cs="Lora"/>
              </w:rPr>
              <w:t>Modelo:</w:t>
            </w:r>
          </w:p>
          <w:p w14:paraId="5D63C877" w14:textId="77777777" w:rsidR="00B54295" w:rsidRDefault="00B54295">
            <w:pPr>
              <w:rPr>
                <w:rFonts w:ascii="Cambria" w:eastAsia="Lora" w:hAnsi="Cambria" w:cs="Lora"/>
              </w:rPr>
            </w:pPr>
          </w:p>
          <w:p w14:paraId="62593551" w14:textId="373F2296" w:rsidR="00B54295" w:rsidRDefault="00D71605">
            <w:pPr>
              <w:rPr>
                <w:rFonts w:ascii="Cambria" w:eastAsia="Lora" w:hAnsi="Cambria" w:cs="Lora"/>
              </w:rPr>
            </w:pPr>
            <w:hyperlink r:id="rId40" w:history="1">
              <w:r w:rsidR="00A516FC" w:rsidRPr="00080D7F">
                <w:rPr>
                  <w:rStyle w:val="Hipervnculo"/>
                  <w:rFonts w:ascii="Cambria" w:eastAsia="Lora" w:hAnsi="Cambria" w:cs="Lora"/>
                </w:rPr>
                <w:t>https://mcaseros.com/productos/finger-joint/fresadora-ensambladora-semi-automatica/prensa-ensambladora-finger-joint-marzica-pfj-3i/</w:t>
              </w:r>
            </w:hyperlink>
          </w:p>
          <w:p w14:paraId="580E5831" w14:textId="06FDCE36" w:rsidR="00A516FC" w:rsidRDefault="00A516FC">
            <w:pPr>
              <w:rPr>
                <w:rFonts w:ascii="Cambria" w:eastAsia="Lora" w:hAnsi="Cambria" w:cs="Lora"/>
              </w:rPr>
            </w:pPr>
          </w:p>
        </w:tc>
      </w:tr>
    </w:tbl>
    <w:p w14:paraId="28C552AB" w14:textId="77777777" w:rsidR="00A516FC" w:rsidRDefault="00A516FC" w:rsidP="009A326A">
      <w:pPr>
        <w:pStyle w:val="Ttulo2"/>
      </w:pPr>
    </w:p>
    <w:p w14:paraId="6C90DF0F" w14:textId="3F240D7F" w:rsidR="00B06B1C" w:rsidRDefault="00B06B1C" w:rsidP="009A326A">
      <w:pPr>
        <w:pStyle w:val="Ttulo2"/>
      </w:pPr>
      <w:bookmarkStart w:id="39" w:name="_Toc167307589"/>
      <w:r>
        <w:t xml:space="preserve">5.7. </w:t>
      </w:r>
      <w:r w:rsidR="00514536">
        <w:t>IMPRESIÓN</w:t>
      </w:r>
      <w:bookmarkEnd w:id="39"/>
      <w:r w:rsidR="00514536">
        <w:t xml:space="preserve"> </w:t>
      </w:r>
    </w:p>
    <w:p w14:paraId="0CC0897E" w14:textId="77777777" w:rsidR="00806092" w:rsidRDefault="00806092" w:rsidP="00806092">
      <w:pPr>
        <w:ind w:firstLine="720"/>
        <w:rPr>
          <w:rFonts w:ascii="Lora" w:eastAsia="Lora" w:hAnsi="Lora" w:cs="Lora"/>
          <w:b/>
          <w:bCs/>
          <w:color w:val="3C78D8"/>
          <w:sz w:val="28"/>
          <w:szCs w:val="28"/>
        </w:rPr>
      </w:pPr>
      <w:r>
        <w:rPr>
          <w:rFonts w:ascii="Lora" w:eastAsia="Lora" w:hAnsi="Lora" w:cs="Lora"/>
          <w:sz w:val="28"/>
          <w:szCs w:val="28"/>
        </w:rPr>
        <w:t>-</w:t>
      </w:r>
      <w:r>
        <w:rPr>
          <w:rFonts w:ascii="Lora" w:eastAsia="Lora" w:hAnsi="Lora" w:cs="Lora"/>
          <w:b/>
          <w:bCs/>
          <w:sz w:val="28"/>
          <w:szCs w:val="28"/>
        </w:rPr>
        <w:t xml:space="preserve"> </w:t>
      </w:r>
      <w:r w:rsidRPr="2FCF2896">
        <w:rPr>
          <w:rFonts w:ascii="Cambria" w:eastAsia="Lora" w:hAnsi="Cambria" w:cs="Lora"/>
          <w:b/>
          <w:bCs/>
          <w:sz w:val="22"/>
          <w:szCs w:val="22"/>
        </w:rPr>
        <w:t>METODO TRADICIONAL:</w:t>
      </w:r>
    </w:p>
    <w:p w14:paraId="28B643BF" w14:textId="78F0BB80" w:rsidR="00AD0BB6" w:rsidRDefault="00F124D8" w:rsidP="001E6F67">
      <w:pPr>
        <w:spacing w:after="0" w:line="240" w:lineRule="auto"/>
        <w:jc w:val="both"/>
        <w:rPr>
          <w:rFonts w:ascii="Cambria" w:eastAsia="Times New Roman" w:hAnsi="Cambria" w:cs="Times New Roman"/>
          <w:lang w:eastAsia="es-ES"/>
        </w:rPr>
      </w:pPr>
      <w:r w:rsidRPr="001E6F67">
        <w:rPr>
          <w:rFonts w:ascii="Cambria" w:eastAsia="Times New Roman" w:hAnsi="Cambria" w:cs="Times New Roman"/>
          <w:lang w:eastAsia="es-ES"/>
        </w:rPr>
        <w:t>Diseño manual y creación de clichés o pantallas para la impresión, alineación manual del logo con el producto, asegurando precisión a ojo. Uso de máquinas de tampografía o serigrafía manuales para transferir el logo. Terminando con secado al aire o mediante equipos simples de curado.</w:t>
      </w:r>
    </w:p>
    <w:p w14:paraId="2E16EC1D" w14:textId="77777777" w:rsidR="001E6F67" w:rsidRPr="001E6F67" w:rsidRDefault="001E6F67" w:rsidP="00F124D8">
      <w:pPr>
        <w:spacing w:after="0" w:line="240" w:lineRule="auto"/>
        <w:rPr>
          <w:rFonts w:ascii="Cambria" w:eastAsia="Times New Roman" w:hAnsi="Cambria" w:cs="Times New Roman"/>
          <w:lang w:eastAsia="es-ES"/>
        </w:rPr>
      </w:pPr>
    </w:p>
    <w:p w14:paraId="731D92D7" w14:textId="1C5E7F62" w:rsidR="00831397" w:rsidRPr="001E6F67" w:rsidRDefault="00831397" w:rsidP="001E6F67">
      <w:pPr>
        <w:ind w:firstLine="720"/>
        <w:jc w:val="both"/>
        <w:rPr>
          <w:rFonts w:ascii="Cambria" w:eastAsia="Lora" w:hAnsi="Cambria" w:cs="Lora"/>
          <w:b/>
          <w:bCs/>
        </w:rPr>
      </w:pPr>
      <w:r w:rsidRPr="001E6F67">
        <w:rPr>
          <w:rFonts w:ascii="Cambria" w:eastAsia="Lora" w:hAnsi="Cambria" w:cs="Lora"/>
        </w:rPr>
        <w:t>-</w:t>
      </w:r>
      <w:r w:rsidRPr="001E6F67">
        <w:rPr>
          <w:rFonts w:ascii="Cambria" w:eastAsia="Lora" w:hAnsi="Cambria" w:cs="Lora"/>
          <w:b/>
          <w:bCs/>
        </w:rPr>
        <w:t xml:space="preserve"> </w:t>
      </w:r>
      <w:r w:rsidRPr="001E6F67">
        <w:rPr>
          <w:rFonts w:ascii="Cambria" w:eastAsia="Lora" w:hAnsi="Cambria" w:cs="Lora"/>
          <w:b/>
          <w:bCs/>
          <w:sz w:val="22"/>
          <w:szCs w:val="22"/>
        </w:rPr>
        <w:t>METODO AUTOMATIZADO:</w:t>
      </w:r>
    </w:p>
    <w:p w14:paraId="0891F440" w14:textId="49C4984D" w:rsidR="001320BE" w:rsidRPr="001E6F67" w:rsidRDefault="001320BE" w:rsidP="001E6F67">
      <w:pPr>
        <w:jc w:val="both"/>
        <w:rPr>
          <w:rFonts w:ascii="Cambria" w:eastAsia="Lora" w:hAnsi="Cambria" w:cs="Lora"/>
        </w:rPr>
      </w:pPr>
      <w:r w:rsidRPr="001E6F67">
        <w:rPr>
          <w:rFonts w:ascii="Cambria" w:eastAsia="Lora" w:hAnsi="Cambria" w:cs="Lora"/>
        </w:rPr>
        <w:t xml:space="preserve">Actualmente es un proceso que ha sufrido </w:t>
      </w:r>
      <w:r w:rsidR="008F614E" w:rsidRPr="001E6F67">
        <w:rPr>
          <w:rFonts w:ascii="Cambria" w:eastAsia="Lora" w:hAnsi="Cambria" w:cs="Lora"/>
        </w:rPr>
        <w:t>grandes</w:t>
      </w:r>
      <w:r w:rsidRPr="001E6F67">
        <w:rPr>
          <w:rFonts w:ascii="Cambria" w:eastAsia="Lora" w:hAnsi="Cambria" w:cs="Lora"/>
        </w:rPr>
        <w:t xml:space="preserve"> mejoras y cambios, siendo estos: el u</w:t>
      </w:r>
      <w:r w:rsidRPr="001E6F67">
        <w:rPr>
          <w:rFonts w:ascii="Cambria" w:eastAsia="Times New Roman" w:hAnsi="Cambria" w:cs="Times New Roman"/>
          <w:lang w:eastAsia="es-ES"/>
        </w:rPr>
        <w:t>so de software de diseño para crear logos y patrones precisos.</w:t>
      </w:r>
      <w:r w:rsidR="00912291" w:rsidRPr="001E6F67">
        <w:rPr>
          <w:rFonts w:ascii="Cambria" w:eastAsia="Lora" w:hAnsi="Cambria" w:cs="Lora"/>
        </w:rPr>
        <w:t xml:space="preserve"> </w:t>
      </w:r>
      <w:r w:rsidR="00E451D4" w:rsidRPr="001E6F67">
        <w:rPr>
          <w:rFonts w:ascii="Cambria" w:eastAsia="Lora" w:hAnsi="Cambria" w:cs="Lora"/>
        </w:rPr>
        <w:t>Se implementan s</w:t>
      </w:r>
      <w:r w:rsidRPr="001E6F67">
        <w:rPr>
          <w:rFonts w:ascii="Cambria" w:eastAsia="Times New Roman" w:hAnsi="Cambria" w:cs="Times New Roman"/>
          <w:lang w:eastAsia="es-ES"/>
        </w:rPr>
        <w:t>istemas de registro automatizado para alineación perfecta</w:t>
      </w:r>
      <w:r w:rsidR="008F614E" w:rsidRPr="001E6F67">
        <w:rPr>
          <w:rFonts w:ascii="Cambria" w:eastAsia="Times New Roman" w:hAnsi="Cambria" w:cs="Times New Roman"/>
          <w:lang w:eastAsia="es-ES"/>
        </w:rPr>
        <w:t>, m</w:t>
      </w:r>
      <w:r w:rsidRPr="001E6F67">
        <w:rPr>
          <w:rFonts w:ascii="Cambria" w:eastAsia="Times New Roman" w:hAnsi="Cambria" w:cs="Times New Roman"/>
          <w:lang w:eastAsia="es-ES"/>
        </w:rPr>
        <w:t xml:space="preserve">áquinas de impresión digital directa o sistemas automatizados de tampografía y serigrafía. </w:t>
      </w:r>
      <w:r w:rsidR="00E451D4" w:rsidRPr="001E6F67">
        <w:rPr>
          <w:rFonts w:ascii="Cambria" w:eastAsia="Times New Roman" w:hAnsi="Cambria" w:cs="Times New Roman"/>
          <w:lang w:eastAsia="es-ES"/>
        </w:rPr>
        <w:t xml:space="preserve">Y para el acabado, </w:t>
      </w:r>
      <w:r w:rsidR="00F45F71" w:rsidRPr="001E6F67">
        <w:rPr>
          <w:rFonts w:ascii="Cambria" w:eastAsia="Times New Roman" w:hAnsi="Cambria" w:cs="Times New Roman"/>
          <w:lang w:eastAsia="es-ES"/>
        </w:rPr>
        <w:t>s</w:t>
      </w:r>
      <w:r w:rsidRPr="001E6F67">
        <w:rPr>
          <w:rFonts w:ascii="Cambria" w:eastAsia="Times New Roman" w:hAnsi="Cambria" w:cs="Times New Roman"/>
          <w:lang w:eastAsia="es-ES"/>
        </w:rPr>
        <w:t>ecadores UV y sistemas de curado rápido que aseguran una adhesión duradera.</w:t>
      </w:r>
    </w:p>
    <w:tbl>
      <w:tblPr>
        <w:tblStyle w:val="Tablaconcuadrcula"/>
        <w:tblW w:w="9631" w:type="dxa"/>
        <w:tblLayout w:type="fixed"/>
        <w:tblLook w:val="04A0" w:firstRow="1" w:lastRow="0" w:firstColumn="1" w:lastColumn="0" w:noHBand="0" w:noVBand="1"/>
      </w:tblPr>
      <w:tblGrid>
        <w:gridCol w:w="5087"/>
        <w:gridCol w:w="4544"/>
      </w:tblGrid>
      <w:tr w:rsidR="00216589" w:rsidRPr="00F670CA" w14:paraId="371F0825" w14:textId="77777777">
        <w:trPr>
          <w:trHeight w:val="409"/>
        </w:trPr>
        <w:tc>
          <w:tcPr>
            <w:tcW w:w="9631" w:type="dxa"/>
            <w:gridSpan w:val="2"/>
          </w:tcPr>
          <w:p w14:paraId="225878CD" w14:textId="672EC0EC" w:rsidR="00216589" w:rsidRPr="00ED237A" w:rsidRDefault="00ED237A" w:rsidP="00ED237A">
            <w:pPr>
              <w:pStyle w:val="Ttulo4"/>
              <w:jc w:val="center"/>
              <w:rPr>
                <w:rFonts w:ascii="Cambria" w:hAnsi="Cambria"/>
                <w:i w:val="0"/>
                <w:iCs w:val="0"/>
                <w:color w:val="auto"/>
              </w:rPr>
            </w:pPr>
            <w:r w:rsidRPr="00ED237A">
              <w:rPr>
                <w:rStyle w:val="Textoennegrita"/>
                <w:rFonts w:ascii="Cambria" w:hAnsi="Cambria"/>
                <w:b w:val="0"/>
                <w:bCs w:val="0"/>
                <w:i w:val="0"/>
                <w:iCs w:val="0"/>
                <w:color w:val="auto"/>
              </w:rPr>
              <w:t>M&amp;R COBRA E</w:t>
            </w:r>
          </w:p>
        </w:tc>
      </w:tr>
      <w:tr w:rsidR="00216589" w:rsidRPr="00331FFC" w14:paraId="7C815120" w14:textId="77777777">
        <w:trPr>
          <w:trHeight w:val="3543"/>
        </w:trPr>
        <w:tc>
          <w:tcPr>
            <w:tcW w:w="5087" w:type="dxa"/>
            <w:vMerge w:val="restart"/>
          </w:tcPr>
          <w:p w14:paraId="3C884BB5" w14:textId="77777777" w:rsidR="00216589" w:rsidRDefault="00216589">
            <w:pPr>
              <w:jc w:val="center"/>
              <w:rPr>
                <w:rFonts w:ascii="Cambria" w:eastAsia="Lora" w:hAnsi="Cambria" w:cs="Lora"/>
                <w:lang w:val="en-US"/>
              </w:rPr>
            </w:pPr>
          </w:p>
          <w:p w14:paraId="53CD378B" w14:textId="77777777" w:rsidR="00216589" w:rsidRPr="003B216A" w:rsidRDefault="00216589">
            <w:pPr>
              <w:rPr>
                <w:rFonts w:ascii="Cambria" w:eastAsia="Lora" w:hAnsi="Cambria" w:cs="Lora"/>
                <w:lang w:val="en-US"/>
              </w:rPr>
            </w:pPr>
          </w:p>
          <w:p w14:paraId="02D8B2B5" w14:textId="0B74A2EC" w:rsidR="00216589" w:rsidRPr="003B216A" w:rsidRDefault="00216589">
            <w:pPr>
              <w:rPr>
                <w:rFonts w:ascii="Cambria" w:eastAsia="Lora" w:hAnsi="Cambria" w:cs="Lora"/>
                <w:lang w:val="en-US"/>
              </w:rPr>
            </w:pPr>
          </w:p>
          <w:p w14:paraId="4E4C69BF" w14:textId="77777777" w:rsidR="00216589" w:rsidRDefault="00216589">
            <w:pPr>
              <w:rPr>
                <w:rFonts w:ascii="Cambria" w:eastAsia="Lora" w:hAnsi="Cambria" w:cs="Lora"/>
                <w:lang w:val="en-US"/>
              </w:rPr>
            </w:pPr>
          </w:p>
          <w:p w14:paraId="6481B3BB" w14:textId="5FAB8523" w:rsidR="00216589" w:rsidRPr="003B216A" w:rsidRDefault="00D62C94">
            <w:pPr>
              <w:tabs>
                <w:tab w:val="left" w:pos="1853"/>
              </w:tabs>
              <w:rPr>
                <w:rFonts w:ascii="Cambria" w:eastAsia="Lora" w:hAnsi="Cambria" w:cs="Lora"/>
                <w:lang w:val="en-US"/>
              </w:rPr>
            </w:pPr>
            <w:r w:rsidRPr="00D62C94">
              <w:rPr>
                <w:rFonts w:ascii="Cambria" w:eastAsia="Lora" w:hAnsi="Cambria" w:cs="Lora"/>
                <w:noProof/>
                <w:lang w:val="en-US"/>
              </w:rPr>
              <w:drawing>
                <wp:inline distT="0" distB="0" distL="0" distR="0" wp14:anchorId="521F7B3C" wp14:editId="1CC79FBD">
                  <wp:extent cx="3093085" cy="1910715"/>
                  <wp:effectExtent l="0" t="0" r="0" b="0"/>
                  <wp:docPr id="802677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77625" name=""/>
                          <pic:cNvPicPr/>
                        </pic:nvPicPr>
                        <pic:blipFill>
                          <a:blip r:embed="rId41"/>
                          <a:stretch>
                            <a:fillRect/>
                          </a:stretch>
                        </pic:blipFill>
                        <pic:spPr>
                          <a:xfrm>
                            <a:off x="0" y="0"/>
                            <a:ext cx="3093085" cy="1910715"/>
                          </a:xfrm>
                          <a:prstGeom prst="rect">
                            <a:avLst/>
                          </a:prstGeom>
                        </pic:spPr>
                      </pic:pic>
                    </a:graphicData>
                  </a:graphic>
                </wp:inline>
              </w:drawing>
            </w:r>
          </w:p>
        </w:tc>
        <w:tc>
          <w:tcPr>
            <w:tcW w:w="4544" w:type="dxa"/>
          </w:tcPr>
          <w:p w14:paraId="5ED8FAA1" w14:textId="77777777" w:rsidR="00216589" w:rsidRPr="006B7369" w:rsidRDefault="00216589">
            <w:pPr>
              <w:rPr>
                <w:rFonts w:ascii="Cambria" w:eastAsia="Lora" w:hAnsi="Cambria" w:cs="Lora"/>
                <w:lang w:val="en-US"/>
              </w:rPr>
            </w:pPr>
          </w:p>
          <w:p w14:paraId="231F895D" w14:textId="0457F459" w:rsidR="007946C7" w:rsidRPr="00B92F27" w:rsidRDefault="00D62C94" w:rsidP="003F7C20">
            <w:pPr>
              <w:pStyle w:val="Prrafodelista"/>
              <w:numPr>
                <w:ilvl w:val="0"/>
                <w:numId w:val="16"/>
              </w:numPr>
              <w:spacing w:before="100" w:beforeAutospacing="1" w:after="100" w:afterAutospacing="1"/>
              <w:rPr>
                <w:rFonts w:ascii="Cambria" w:eastAsia="Lora" w:hAnsi="Cambria" w:cs="Lora"/>
              </w:rPr>
            </w:pPr>
            <w:r w:rsidRPr="00B92F27">
              <w:rPr>
                <w:rFonts w:ascii="Cambria" w:hAnsi="Cambria"/>
              </w:rPr>
              <w:t>Prensa serigráfica automática con cabezales de impresión eléctricos, diseñada para alta velocidad y precisión.</w:t>
            </w:r>
          </w:p>
          <w:p w14:paraId="0BE57334" w14:textId="3C70BF6D" w:rsidR="00216589" w:rsidRPr="007946C7" w:rsidRDefault="00216589" w:rsidP="007946C7">
            <w:pPr>
              <w:spacing w:before="100" w:beforeAutospacing="1" w:after="100" w:afterAutospacing="1"/>
              <w:ind w:left="360"/>
              <w:rPr>
                <w:rFonts w:ascii="Cambria" w:eastAsia="Lora" w:hAnsi="Cambria" w:cs="Lora"/>
              </w:rPr>
            </w:pPr>
          </w:p>
        </w:tc>
      </w:tr>
      <w:tr w:rsidR="00216589" w14:paraId="50FFDE0B" w14:textId="77777777">
        <w:trPr>
          <w:trHeight w:val="1410"/>
        </w:trPr>
        <w:tc>
          <w:tcPr>
            <w:tcW w:w="5087" w:type="dxa"/>
            <w:vMerge/>
          </w:tcPr>
          <w:p w14:paraId="08124485" w14:textId="77777777" w:rsidR="00216589" w:rsidRPr="00331FFC" w:rsidRDefault="00216589">
            <w:pPr>
              <w:rPr>
                <w:noProof/>
              </w:rPr>
            </w:pPr>
          </w:p>
        </w:tc>
        <w:tc>
          <w:tcPr>
            <w:tcW w:w="4544" w:type="dxa"/>
          </w:tcPr>
          <w:p w14:paraId="3FDB5A97" w14:textId="77777777" w:rsidR="00216589" w:rsidRPr="00331FFC" w:rsidRDefault="00216589">
            <w:pPr>
              <w:rPr>
                <w:rFonts w:ascii="Cambria" w:eastAsia="Lora" w:hAnsi="Cambria" w:cs="Lora"/>
              </w:rPr>
            </w:pPr>
          </w:p>
          <w:p w14:paraId="5D2F1624" w14:textId="77777777" w:rsidR="00216589" w:rsidRDefault="00216589">
            <w:pPr>
              <w:rPr>
                <w:rFonts w:ascii="Cambria" w:eastAsia="Lora" w:hAnsi="Cambria" w:cs="Lora"/>
              </w:rPr>
            </w:pPr>
            <w:r>
              <w:rPr>
                <w:rFonts w:ascii="Cambria" w:eastAsia="Lora" w:hAnsi="Cambria" w:cs="Lora"/>
              </w:rPr>
              <w:t>Modelo:</w:t>
            </w:r>
          </w:p>
          <w:p w14:paraId="72714143" w14:textId="77777777" w:rsidR="00216589" w:rsidRDefault="00216589">
            <w:pPr>
              <w:rPr>
                <w:rFonts w:ascii="Cambria" w:eastAsia="Lora" w:hAnsi="Cambria" w:cs="Lora"/>
              </w:rPr>
            </w:pPr>
          </w:p>
          <w:p w14:paraId="7DE18D8A" w14:textId="095CE5E8" w:rsidR="00216589" w:rsidRDefault="00C61007">
            <w:pPr>
              <w:rPr>
                <w:rFonts w:ascii="Cambria" w:eastAsia="Lora" w:hAnsi="Cambria" w:cs="Lora"/>
              </w:rPr>
            </w:pPr>
            <w:r w:rsidRPr="00C61007">
              <w:rPr>
                <w:rFonts w:ascii="Cambria" w:eastAsia="Lora" w:hAnsi="Cambria" w:cs="Lora"/>
              </w:rPr>
              <w:t>https://www.mrprint.com/cobra</w:t>
            </w:r>
          </w:p>
        </w:tc>
      </w:tr>
    </w:tbl>
    <w:p w14:paraId="517E8B5E" w14:textId="5097375E" w:rsidR="0024653F" w:rsidRDefault="0024653F" w:rsidP="00831397">
      <w:pPr>
        <w:tabs>
          <w:tab w:val="left" w:pos="1227"/>
        </w:tabs>
        <w:rPr>
          <w:rFonts w:ascii="Lora" w:eastAsia="Lora" w:hAnsi="Lora" w:cs="Lora"/>
          <w:b/>
          <w:bCs/>
          <w:color w:val="3C78D8"/>
          <w:sz w:val="28"/>
          <w:szCs w:val="28"/>
        </w:rPr>
      </w:pPr>
    </w:p>
    <w:p w14:paraId="11ED662B" w14:textId="77777777" w:rsidR="00A516FC" w:rsidRDefault="00A516FC" w:rsidP="00831397">
      <w:pPr>
        <w:tabs>
          <w:tab w:val="left" w:pos="1227"/>
        </w:tabs>
        <w:rPr>
          <w:rFonts w:ascii="Lora" w:eastAsia="Lora" w:hAnsi="Lora" w:cs="Lora"/>
          <w:b/>
          <w:bCs/>
          <w:color w:val="3C78D8"/>
          <w:sz w:val="28"/>
          <w:szCs w:val="28"/>
        </w:rPr>
      </w:pPr>
    </w:p>
    <w:p w14:paraId="23111DD4" w14:textId="77777777" w:rsidR="00A516FC" w:rsidRDefault="00A516FC" w:rsidP="00831397">
      <w:pPr>
        <w:tabs>
          <w:tab w:val="left" w:pos="1227"/>
        </w:tabs>
        <w:rPr>
          <w:rFonts w:ascii="Lora" w:eastAsia="Lora" w:hAnsi="Lora" w:cs="Lora"/>
          <w:b/>
          <w:bCs/>
          <w:color w:val="3C78D8"/>
          <w:sz w:val="28"/>
          <w:szCs w:val="28"/>
        </w:rPr>
      </w:pPr>
    </w:p>
    <w:p w14:paraId="36696A69" w14:textId="77777777" w:rsidR="00A516FC" w:rsidRDefault="00A516FC" w:rsidP="00831397">
      <w:pPr>
        <w:tabs>
          <w:tab w:val="left" w:pos="1227"/>
        </w:tabs>
        <w:rPr>
          <w:rFonts w:ascii="Lora" w:eastAsia="Lora" w:hAnsi="Lora" w:cs="Lora"/>
          <w:b/>
          <w:bCs/>
          <w:color w:val="3C78D8"/>
          <w:sz w:val="28"/>
          <w:szCs w:val="28"/>
        </w:rPr>
      </w:pPr>
    </w:p>
    <w:p w14:paraId="75CE5269" w14:textId="77777777" w:rsidR="00A516FC" w:rsidRDefault="00A516FC" w:rsidP="00831397">
      <w:pPr>
        <w:tabs>
          <w:tab w:val="left" w:pos="1227"/>
        </w:tabs>
        <w:rPr>
          <w:rFonts w:ascii="Lora" w:eastAsia="Lora" w:hAnsi="Lora" w:cs="Lora"/>
          <w:b/>
          <w:bCs/>
          <w:color w:val="3C78D8"/>
          <w:sz w:val="28"/>
          <w:szCs w:val="28"/>
        </w:rPr>
      </w:pPr>
    </w:p>
    <w:p w14:paraId="13CF691C" w14:textId="45CC2483" w:rsidR="00514536" w:rsidRDefault="00514536" w:rsidP="009A326A">
      <w:pPr>
        <w:pStyle w:val="Ttulo2"/>
      </w:pPr>
      <w:bookmarkStart w:id="40" w:name="_Toc167307590"/>
      <w:r>
        <w:t>5.8. EMPAQUETADO</w:t>
      </w:r>
      <w:bookmarkEnd w:id="40"/>
    </w:p>
    <w:p w14:paraId="30E16D7C" w14:textId="77777777" w:rsidR="00E26C2F" w:rsidRDefault="00E26C2F" w:rsidP="00E26C2F">
      <w:pPr>
        <w:ind w:firstLine="720"/>
        <w:rPr>
          <w:rFonts w:ascii="Cambria" w:eastAsia="Lora" w:hAnsi="Cambria" w:cs="Lora"/>
          <w:b/>
          <w:bCs/>
          <w:sz w:val="22"/>
          <w:szCs w:val="22"/>
        </w:rPr>
      </w:pPr>
      <w:r>
        <w:rPr>
          <w:rFonts w:ascii="Lora" w:eastAsia="Lora" w:hAnsi="Lora" w:cs="Lora"/>
          <w:sz w:val="28"/>
          <w:szCs w:val="28"/>
        </w:rPr>
        <w:t>-</w:t>
      </w:r>
      <w:r>
        <w:rPr>
          <w:rFonts w:ascii="Lora" w:eastAsia="Lora" w:hAnsi="Lora" w:cs="Lora"/>
          <w:b/>
          <w:bCs/>
          <w:sz w:val="28"/>
          <w:szCs w:val="28"/>
        </w:rPr>
        <w:t xml:space="preserve"> </w:t>
      </w:r>
      <w:r w:rsidRPr="2FCF2896">
        <w:rPr>
          <w:rFonts w:ascii="Cambria" w:eastAsia="Lora" w:hAnsi="Cambria" w:cs="Lora"/>
          <w:b/>
          <w:bCs/>
          <w:sz w:val="22"/>
          <w:szCs w:val="22"/>
        </w:rPr>
        <w:t>METODO TRADICIONAL:</w:t>
      </w:r>
    </w:p>
    <w:p w14:paraId="6652A168" w14:textId="15619AD3" w:rsidR="00E26C2F" w:rsidRPr="00A516FC" w:rsidRDefault="00E26C2F" w:rsidP="00E26C2F">
      <w:pPr>
        <w:spacing w:after="0" w:line="240" w:lineRule="auto"/>
        <w:rPr>
          <w:rFonts w:ascii="Cambria" w:eastAsia="Times New Roman" w:hAnsi="Cambria" w:cs="Times New Roman"/>
          <w:lang w:eastAsia="es-ES"/>
        </w:rPr>
      </w:pPr>
      <w:r w:rsidRPr="00A516FC">
        <w:rPr>
          <w:rFonts w:ascii="Cambria" w:eastAsia="Times New Roman" w:hAnsi="Cambria" w:cs="Times New Roman"/>
          <w:lang w:eastAsia="es-ES"/>
        </w:rPr>
        <w:t>Los operarios preparaban cajas y embalajes a mano, la Colocación manual del producto en la caja con materiales de relleno</w:t>
      </w:r>
      <w:r w:rsidR="00FB7CE9" w:rsidRPr="00A516FC">
        <w:rPr>
          <w:rFonts w:ascii="Cambria" w:eastAsia="Times New Roman" w:hAnsi="Cambria" w:cs="Times New Roman"/>
          <w:lang w:eastAsia="es-ES"/>
        </w:rPr>
        <w:t xml:space="preserve"> y el s</w:t>
      </w:r>
      <w:r w:rsidRPr="00A516FC">
        <w:rPr>
          <w:rFonts w:ascii="Cambria" w:eastAsia="Times New Roman" w:hAnsi="Cambria" w:cs="Times New Roman"/>
          <w:lang w:eastAsia="es-ES"/>
        </w:rPr>
        <w:t>ellado de las cajas con cinta adhesiva y otros métodos manuales</w:t>
      </w:r>
      <w:r w:rsidR="00FB7CE9" w:rsidRPr="00A516FC">
        <w:rPr>
          <w:rFonts w:ascii="Cambria" w:eastAsia="Times New Roman" w:hAnsi="Cambria" w:cs="Times New Roman"/>
          <w:lang w:eastAsia="es-ES"/>
        </w:rPr>
        <w:t>, describía un proceso lento y previo con poca eficiencia.</w:t>
      </w:r>
    </w:p>
    <w:p w14:paraId="6BEC163B" w14:textId="77777777" w:rsidR="0043645E" w:rsidRPr="00E26C2F" w:rsidRDefault="0043645E" w:rsidP="00E26C2F">
      <w:pPr>
        <w:spacing w:after="0" w:line="240" w:lineRule="auto"/>
        <w:rPr>
          <w:rFonts w:ascii="Times New Roman" w:eastAsia="Times New Roman" w:hAnsi="Times New Roman" w:cs="Times New Roman"/>
          <w:lang w:eastAsia="es-ES"/>
        </w:rPr>
      </w:pPr>
    </w:p>
    <w:p w14:paraId="450BAA08" w14:textId="77777777" w:rsidR="00FB7CE9" w:rsidRDefault="00FB7CE9" w:rsidP="001E6F67">
      <w:pPr>
        <w:ind w:firstLine="720"/>
        <w:jc w:val="both"/>
        <w:rPr>
          <w:rFonts w:ascii="Cambria" w:eastAsia="Lora" w:hAnsi="Cambria" w:cs="Lora"/>
          <w:b/>
          <w:bCs/>
          <w:sz w:val="22"/>
          <w:szCs w:val="22"/>
        </w:rPr>
      </w:pPr>
      <w:r>
        <w:rPr>
          <w:rFonts w:ascii="Lora" w:eastAsia="Lora" w:hAnsi="Lora" w:cs="Lora"/>
          <w:sz w:val="28"/>
          <w:szCs w:val="28"/>
        </w:rPr>
        <w:t>-</w:t>
      </w:r>
      <w:r>
        <w:rPr>
          <w:rFonts w:ascii="Lora" w:eastAsia="Lora" w:hAnsi="Lora" w:cs="Lora"/>
          <w:b/>
          <w:bCs/>
          <w:sz w:val="28"/>
          <w:szCs w:val="28"/>
        </w:rPr>
        <w:t xml:space="preserve"> </w:t>
      </w:r>
      <w:r w:rsidRPr="2FCF2896">
        <w:rPr>
          <w:rFonts w:ascii="Cambria" w:eastAsia="Lora" w:hAnsi="Cambria" w:cs="Lora"/>
          <w:b/>
          <w:bCs/>
          <w:sz w:val="22"/>
          <w:szCs w:val="22"/>
        </w:rPr>
        <w:t xml:space="preserve">METODO </w:t>
      </w:r>
      <w:r>
        <w:rPr>
          <w:rFonts w:ascii="Cambria" w:eastAsia="Lora" w:hAnsi="Cambria" w:cs="Lora"/>
          <w:b/>
          <w:bCs/>
          <w:sz w:val="22"/>
          <w:szCs w:val="22"/>
        </w:rPr>
        <w:t>AUTOMATIZADO</w:t>
      </w:r>
      <w:r w:rsidRPr="2FCF2896">
        <w:rPr>
          <w:rFonts w:ascii="Cambria" w:eastAsia="Lora" w:hAnsi="Cambria" w:cs="Lora"/>
          <w:b/>
          <w:bCs/>
          <w:sz w:val="22"/>
          <w:szCs w:val="22"/>
        </w:rPr>
        <w:t>:</w:t>
      </w:r>
    </w:p>
    <w:p w14:paraId="42C7286F" w14:textId="62AF4762" w:rsidR="00DE107C" w:rsidRPr="0043645E" w:rsidRDefault="00DE107C" w:rsidP="001E6F67">
      <w:pPr>
        <w:jc w:val="both"/>
        <w:rPr>
          <w:rFonts w:ascii="Cambria" w:eastAsia="Lora" w:hAnsi="Cambria" w:cs="Lora"/>
        </w:rPr>
      </w:pPr>
      <w:r w:rsidRPr="0043645E">
        <w:rPr>
          <w:rFonts w:ascii="Cambria" w:eastAsia="Lora" w:hAnsi="Cambria" w:cs="Lora"/>
        </w:rPr>
        <w:t xml:space="preserve">Actualmente el proceso se realiza mediante </w:t>
      </w:r>
      <w:r w:rsidRPr="0043645E">
        <w:rPr>
          <w:rFonts w:ascii="Cambria" w:hAnsi="Cambria"/>
        </w:rPr>
        <w:t>Sistemas robóticos que colocan y ajustan el producto en la caja</w:t>
      </w:r>
      <w:r w:rsidR="0043645E" w:rsidRPr="0043645E">
        <w:rPr>
          <w:rFonts w:ascii="Cambria" w:hAnsi="Cambria"/>
        </w:rPr>
        <w:t xml:space="preserve"> y sellado automático de cajas con sistemas de cinta y adhesivos integrados, junto con sensores y cámaras que inspeccionan cada paquete en tiempo real para garantizar la calidad.</w:t>
      </w:r>
    </w:p>
    <w:p w14:paraId="6A49EBA1" w14:textId="4BDCC6E6" w:rsidR="00E26C2F" w:rsidRPr="003357DB" w:rsidRDefault="003357DB" w:rsidP="001E6F67">
      <w:pPr>
        <w:tabs>
          <w:tab w:val="left" w:pos="1227"/>
        </w:tabs>
        <w:jc w:val="both"/>
        <w:rPr>
          <w:rFonts w:ascii="Cambria" w:eastAsia="Lora" w:hAnsi="Cambria" w:cs="Lora"/>
        </w:rPr>
      </w:pPr>
      <w:r w:rsidRPr="003357DB">
        <w:rPr>
          <w:rFonts w:ascii="Cambria" w:eastAsia="Lora" w:hAnsi="Cambria" w:cs="Lora"/>
        </w:rPr>
        <w:t xml:space="preserve">A continuación, la </w:t>
      </w:r>
      <w:r w:rsidR="00CE647C" w:rsidRPr="003357DB">
        <w:rPr>
          <w:rFonts w:ascii="Cambria" w:eastAsia="Lora" w:hAnsi="Cambria" w:cs="Lora"/>
        </w:rPr>
        <w:t>máquina</w:t>
      </w:r>
      <w:r>
        <w:rPr>
          <w:rFonts w:ascii="Cambria" w:eastAsia="Lora" w:hAnsi="Cambria" w:cs="Lora"/>
        </w:rPr>
        <w:t>.</w:t>
      </w:r>
    </w:p>
    <w:tbl>
      <w:tblPr>
        <w:tblStyle w:val="Tablaconcuadrcula"/>
        <w:tblW w:w="9631" w:type="dxa"/>
        <w:tblLayout w:type="fixed"/>
        <w:tblLook w:val="04A0" w:firstRow="1" w:lastRow="0" w:firstColumn="1" w:lastColumn="0" w:noHBand="0" w:noVBand="1"/>
      </w:tblPr>
      <w:tblGrid>
        <w:gridCol w:w="5087"/>
        <w:gridCol w:w="4544"/>
      </w:tblGrid>
      <w:tr w:rsidR="00B01CC9" w:rsidRPr="00F670CA" w14:paraId="008F88B7" w14:textId="77777777">
        <w:trPr>
          <w:trHeight w:val="409"/>
        </w:trPr>
        <w:tc>
          <w:tcPr>
            <w:tcW w:w="9631" w:type="dxa"/>
            <w:gridSpan w:val="2"/>
          </w:tcPr>
          <w:p w14:paraId="167AD023" w14:textId="214DCE1B" w:rsidR="00B01CC9" w:rsidRPr="00FD5913" w:rsidRDefault="00FD5913">
            <w:pPr>
              <w:pStyle w:val="Ttulo4"/>
              <w:jc w:val="center"/>
              <w:rPr>
                <w:rFonts w:ascii="Cambria" w:hAnsi="Cambria"/>
                <w:i w:val="0"/>
                <w:iCs w:val="0"/>
                <w:color w:val="auto"/>
              </w:rPr>
            </w:pPr>
            <w:r w:rsidRPr="00FD5913">
              <w:rPr>
                <w:rStyle w:val="Textoennegrita"/>
                <w:rFonts w:ascii="Cambria" w:hAnsi="Cambria"/>
                <w:i w:val="0"/>
                <w:iCs w:val="0"/>
                <w:color w:val="auto"/>
              </w:rPr>
              <w:t>PACKSIZE X SERIES</w:t>
            </w:r>
          </w:p>
        </w:tc>
      </w:tr>
      <w:tr w:rsidR="00B01CC9" w:rsidRPr="00331FFC" w14:paraId="702FD51F" w14:textId="77777777" w:rsidTr="00456817">
        <w:trPr>
          <w:trHeight w:val="4391"/>
        </w:trPr>
        <w:tc>
          <w:tcPr>
            <w:tcW w:w="5087" w:type="dxa"/>
            <w:vMerge w:val="restart"/>
          </w:tcPr>
          <w:p w14:paraId="1D7C7839" w14:textId="77777777" w:rsidR="00B01CC9" w:rsidRDefault="00B01CC9">
            <w:pPr>
              <w:jc w:val="center"/>
              <w:rPr>
                <w:rFonts w:ascii="Cambria" w:eastAsia="Lora" w:hAnsi="Cambria" w:cs="Lora"/>
                <w:lang w:val="en-US"/>
              </w:rPr>
            </w:pPr>
          </w:p>
          <w:p w14:paraId="4B1CEED6" w14:textId="48F03046" w:rsidR="00B01CC9" w:rsidRPr="003B216A" w:rsidRDefault="00B01CC9">
            <w:pPr>
              <w:rPr>
                <w:rFonts w:ascii="Cambria" w:eastAsia="Lora" w:hAnsi="Cambria" w:cs="Lora"/>
                <w:lang w:val="en-US"/>
              </w:rPr>
            </w:pPr>
          </w:p>
          <w:p w14:paraId="30035BB3" w14:textId="326F9B88" w:rsidR="00B01CC9" w:rsidRPr="003B216A" w:rsidRDefault="00456817">
            <w:pPr>
              <w:rPr>
                <w:rFonts w:ascii="Cambria" w:eastAsia="Lora" w:hAnsi="Cambria" w:cs="Lora"/>
                <w:lang w:val="en-US"/>
              </w:rPr>
            </w:pPr>
            <w:r w:rsidRPr="00456817">
              <w:rPr>
                <w:rFonts w:ascii="Cambria" w:eastAsia="Lora" w:hAnsi="Cambria" w:cs="Lora"/>
                <w:noProof/>
              </w:rPr>
              <w:drawing>
                <wp:anchor distT="0" distB="0" distL="114300" distR="114300" simplePos="0" relativeHeight="251658250" behindDoc="1" locked="0" layoutInCell="1" allowOverlap="1" wp14:anchorId="506D783B" wp14:editId="0EC5C83D">
                  <wp:simplePos x="0" y="0"/>
                  <wp:positionH relativeFrom="column">
                    <wp:posOffset>250190</wp:posOffset>
                  </wp:positionH>
                  <wp:positionV relativeFrom="paragraph">
                    <wp:posOffset>149014</wp:posOffset>
                  </wp:positionV>
                  <wp:extent cx="2582334" cy="3078019"/>
                  <wp:effectExtent l="0" t="0" r="8890" b="8255"/>
                  <wp:wrapTight wrapText="bothSides">
                    <wp:wrapPolygon edited="0">
                      <wp:start x="0" y="0"/>
                      <wp:lineTo x="0" y="21524"/>
                      <wp:lineTo x="21515" y="21524"/>
                      <wp:lineTo x="21515" y="0"/>
                      <wp:lineTo x="0" y="0"/>
                    </wp:wrapPolygon>
                  </wp:wrapTight>
                  <wp:docPr id="989275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75227" name=""/>
                          <pic:cNvPicPr/>
                        </pic:nvPicPr>
                        <pic:blipFill>
                          <a:blip r:embed="rId42">
                            <a:extLst>
                              <a:ext uri="{28A0092B-C50C-407E-A947-70E740481C1C}">
                                <a14:useLocalDpi xmlns:a14="http://schemas.microsoft.com/office/drawing/2010/main" val="0"/>
                              </a:ext>
                            </a:extLst>
                          </a:blip>
                          <a:stretch>
                            <a:fillRect/>
                          </a:stretch>
                        </pic:blipFill>
                        <pic:spPr>
                          <a:xfrm>
                            <a:off x="0" y="0"/>
                            <a:ext cx="2582334" cy="3078019"/>
                          </a:xfrm>
                          <a:prstGeom prst="rect">
                            <a:avLst/>
                          </a:prstGeom>
                        </pic:spPr>
                      </pic:pic>
                    </a:graphicData>
                  </a:graphic>
                </wp:anchor>
              </w:drawing>
            </w:r>
          </w:p>
          <w:p w14:paraId="6E1C2361" w14:textId="13BC1B4A" w:rsidR="00B01CC9" w:rsidRPr="00B01CC9" w:rsidRDefault="00B01CC9">
            <w:pPr>
              <w:tabs>
                <w:tab w:val="left" w:pos="1853"/>
              </w:tabs>
              <w:rPr>
                <w:rFonts w:ascii="Cambria" w:eastAsia="Lora" w:hAnsi="Cambria" w:cs="Lora"/>
              </w:rPr>
            </w:pPr>
          </w:p>
        </w:tc>
        <w:tc>
          <w:tcPr>
            <w:tcW w:w="4544" w:type="dxa"/>
          </w:tcPr>
          <w:p w14:paraId="4886288A" w14:textId="77777777" w:rsidR="00B01CC9" w:rsidRPr="00B01CC9" w:rsidRDefault="00B01CC9">
            <w:pPr>
              <w:rPr>
                <w:rFonts w:ascii="Cambria" w:eastAsia="Lora" w:hAnsi="Cambria" w:cs="Lora"/>
              </w:rPr>
            </w:pPr>
          </w:p>
          <w:p w14:paraId="17C1D54B" w14:textId="77777777" w:rsidR="00B01CC9" w:rsidRPr="00B92F27" w:rsidRDefault="00EE2760" w:rsidP="003F7C20">
            <w:pPr>
              <w:pStyle w:val="Prrafodelista"/>
              <w:numPr>
                <w:ilvl w:val="0"/>
                <w:numId w:val="16"/>
              </w:numPr>
              <w:spacing w:before="100" w:beforeAutospacing="1" w:after="100" w:afterAutospacing="1"/>
              <w:rPr>
                <w:rFonts w:ascii="Cambria" w:eastAsia="Lora" w:hAnsi="Cambria" w:cs="Lora"/>
              </w:rPr>
            </w:pPr>
            <w:r w:rsidRPr="00B92F27">
              <w:rPr>
                <w:rFonts w:ascii="Cambria" w:hAnsi="Cambria"/>
              </w:rPr>
              <w:t>Empaquetado automatizado que produce cajas a medida bajo demanda, ideales alta velocidad y grandes volúmenes.</w:t>
            </w:r>
          </w:p>
          <w:p w14:paraId="3B952096" w14:textId="77777777" w:rsidR="00B92F27" w:rsidRPr="00B92F27" w:rsidRDefault="00B92F27" w:rsidP="003F7C20">
            <w:pPr>
              <w:pStyle w:val="Prrafodelista"/>
              <w:numPr>
                <w:ilvl w:val="0"/>
                <w:numId w:val="16"/>
              </w:numPr>
              <w:spacing w:before="100" w:beforeAutospacing="1" w:after="100" w:afterAutospacing="1"/>
              <w:rPr>
                <w:rFonts w:ascii="Cambria" w:eastAsia="Lora" w:hAnsi="Cambria" w:cs="Lora"/>
              </w:rPr>
            </w:pPr>
            <w:r w:rsidRPr="00B92F27">
              <w:rPr>
                <w:rFonts w:ascii="Cambria" w:hAnsi="Cambria"/>
              </w:rPr>
              <w:t>Capacidad para producir y empaquetar cajas en solo 3.5 segundos.</w:t>
            </w:r>
          </w:p>
          <w:p w14:paraId="44619F7A" w14:textId="6CF53AAF" w:rsidR="00B92F27" w:rsidRPr="007946C7" w:rsidRDefault="00B92F27" w:rsidP="003F7C20">
            <w:pPr>
              <w:pStyle w:val="Prrafodelista"/>
              <w:numPr>
                <w:ilvl w:val="0"/>
                <w:numId w:val="16"/>
              </w:numPr>
              <w:spacing w:before="100" w:beforeAutospacing="1" w:after="100" w:afterAutospacing="1"/>
              <w:rPr>
                <w:rFonts w:ascii="Cambria" w:eastAsia="Lora" w:hAnsi="Cambria" w:cs="Lora"/>
              </w:rPr>
            </w:pPr>
            <w:r w:rsidRPr="00B92F27">
              <w:rPr>
                <w:rFonts w:ascii="Cambria" w:hAnsi="Cambria"/>
              </w:rPr>
              <w:t>Reducción del uso de cartón y materiales de relleno, contribuyendo a un menor impacto ambiental.</w:t>
            </w:r>
          </w:p>
        </w:tc>
      </w:tr>
      <w:tr w:rsidR="00B01CC9" w14:paraId="64F82823" w14:textId="77777777">
        <w:trPr>
          <w:trHeight w:val="1410"/>
        </w:trPr>
        <w:tc>
          <w:tcPr>
            <w:tcW w:w="5087" w:type="dxa"/>
            <w:vMerge/>
          </w:tcPr>
          <w:p w14:paraId="7610033D" w14:textId="77777777" w:rsidR="00B01CC9" w:rsidRPr="00331FFC" w:rsidRDefault="00B01CC9">
            <w:pPr>
              <w:rPr>
                <w:noProof/>
              </w:rPr>
            </w:pPr>
          </w:p>
        </w:tc>
        <w:tc>
          <w:tcPr>
            <w:tcW w:w="4544" w:type="dxa"/>
          </w:tcPr>
          <w:p w14:paraId="5F593A76" w14:textId="77777777" w:rsidR="00B01CC9" w:rsidRPr="00331FFC" w:rsidRDefault="00B01CC9">
            <w:pPr>
              <w:rPr>
                <w:rFonts w:ascii="Cambria" w:eastAsia="Lora" w:hAnsi="Cambria" w:cs="Lora"/>
              </w:rPr>
            </w:pPr>
          </w:p>
          <w:p w14:paraId="7D24B215" w14:textId="77777777" w:rsidR="00B01CC9" w:rsidRDefault="00B01CC9">
            <w:pPr>
              <w:rPr>
                <w:rFonts w:ascii="Cambria" w:eastAsia="Lora" w:hAnsi="Cambria" w:cs="Lora"/>
              </w:rPr>
            </w:pPr>
            <w:r>
              <w:rPr>
                <w:rFonts w:ascii="Cambria" w:eastAsia="Lora" w:hAnsi="Cambria" w:cs="Lora"/>
              </w:rPr>
              <w:t>Modelo:</w:t>
            </w:r>
          </w:p>
          <w:p w14:paraId="03D0BB15" w14:textId="77777777" w:rsidR="00B01CC9" w:rsidRDefault="00B01CC9">
            <w:pPr>
              <w:rPr>
                <w:rFonts w:ascii="Cambria" w:eastAsia="Lora" w:hAnsi="Cambria" w:cs="Lora"/>
              </w:rPr>
            </w:pPr>
          </w:p>
          <w:p w14:paraId="79A5B405" w14:textId="6DE2AC3F" w:rsidR="00B01CC9" w:rsidRDefault="00456817">
            <w:pPr>
              <w:rPr>
                <w:rFonts w:ascii="Cambria" w:eastAsia="Lora" w:hAnsi="Cambria" w:cs="Lora"/>
              </w:rPr>
            </w:pPr>
            <w:r w:rsidRPr="00456817">
              <w:rPr>
                <w:rFonts w:ascii="Cambria" w:eastAsia="Lora" w:hAnsi="Cambria" w:cs="Lora"/>
              </w:rPr>
              <w:t>https://www.packsize.mx/productos/serie-x</w:t>
            </w:r>
          </w:p>
        </w:tc>
      </w:tr>
    </w:tbl>
    <w:p w14:paraId="42E2EBBF" w14:textId="77777777" w:rsidR="00B01CC9" w:rsidRDefault="00B01CC9" w:rsidP="00831397">
      <w:pPr>
        <w:tabs>
          <w:tab w:val="left" w:pos="1227"/>
        </w:tabs>
        <w:rPr>
          <w:rFonts w:ascii="Lora" w:eastAsia="Lora" w:hAnsi="Lora" w:cs="Lora"/>
          <w:b/>
          <w:bCs/>
          <w:color w:val="3C78D8"/>
          <w:sz w:val="28"/>
          <w:szCs w:val="28"/>
        </w:rPr>
      </w:pPr>
    </w:p>
    <w:p w14:paraId="7ACE2C05" w14:textId="77777777" w:rsidR="00A516FC" w:rsidRDefault="00A516FC" w:rsidP="00831397">
      <w:pPr>
        <w:tabs>
          <w:tab w:val="left" w:pos="1227"/>
        </w:tabs>
        <w:rPr>
          <w:rFonts w:ascii="Lora" w:eastAsia="Lora" w:hAnsi="Lora" w:cs="Lora"/>
          <w:b/>
          <w:bCs/>
          <w:color w:val="3C78D8"/>
          <w:sz w:val="28"/>
          <w:szCs w:val="28"/>
        </w:rPr>
      </w:pPr>
    </w:p>
    <w:p w14:paraId="5D851294" w14:textId="77777777" w:rsidR="00A516FC" w:rsidRDefault="00A516FC" w:rsidP="00831397">
      <w:pPr>
        <w:tabs>
          <w:tab w:val="left" w:pos="1227"/>
        </w:tabs>
        <w:rPr>
          <w:rFonts w:ascii="Lora" w:eastAsia="Lora" w:hAnsi="Lora" w:cs="Lora"/>
          <w:b/>
          <w:bCs/>
          <w:color w:val="3C78D8"/>
          <w:sz w:val="28"/>
          <w:szCs w:val="28"/>
        </w:rPr>
      </w:pPr>
    </w:p>
    <w:p w14:paraId="28CBB7D7" w14:textId="551D04BC" w:rsidR="00514536" w:rsidRDefault="00514536" w:rsidP="009A326A">
      <w:pPr>
        <w:pStyle w:val="Ttulo2"/>
      </w:pPr>
      <w:bookmarkStart w:id="41" w:name="_Toc167307591"/>
      <w:r>
        <w:t xml:space="preserve">5.9. </w:t>
      </w:r>
      <w:r w:rsidR="00A00373">
        <w:t>SEPARADO</w:t>
      </w:r>
      <w:r w:rsidR="00483FB0">
        <w:t xml:space="preserve"> Y RECICLADO</w:t>
      </w:r>
      <w:bookmarkEnd w:id="41"/>
    </w:p>
    <w:p w14:paraId="50825B75" w14:textId="44EAFEFB" w:rsidR="00A60B18" w:rsidRDefault="00B21583" w:rsidP="00B21583">
      <w:pPr>
        <w:ind w:firstLine="720"/>
        <w:rPr>
          <w:rFonts w:ascii="Lora" w:eastAsia="Lora" w:hAnsi="Lora" w:cs="Lora"/>
          <w:b/>
          <w:bCs/>
          <w:color w:val="3C78D8"/>
          <w:sz w:val="28"/>
          <w:szCs w:val="28"/>
        </w:rPr>
      </w:pPr>
      <w:r>
        <w:rPr>
          <w:rFonts w:ascii="Lora" w:eastAsia="Lora" w:hAnsi="Lora" w:cs="Lora"/>
          <w:sz w:val="28"/>
          <w:szCs w:val="28"/>
        </w:rPr>
        <w:t>-</w:t>
      </w:r>
      <w:r>
        <w:rPr>
          <w:rFonts w:ascii="Lora" w:eastAsia="Lora" w:hAnsi="Lora" w:cs="Lora"/>
          <w:b/>
          <w:bCs/>
          <w:sz w:val="28"/>
          <w:szCs w:val="28"/>
        </w:rPr>
        <w:t xml:space="preserve"> </w:t>
      </w:r>
      <w:r w:rsidRPr="2FCF2896">
        <w:rPr>
          <w:rFonts w:ascii="Cambria" w:eastAsia="Lora" w:hAnsi="Cambria" w:cs="Lora"/>
          <w:b/>
          <w:bCs/>
          <w:sz w:val="22"/>
          <w:szCs w:val="22"/>
        </w:rPr>
        <w:t xml:space="preserve">METODO </w:t>
      </w:r>
      <w:r>
        <w:rPr>
          <w:rFonts w:ascii="Cambria" w:eastAsia="Lora" w:hAnsi="Cambria" w:cs="Lora"/>
          <w:b/>
          <w:bCs/>
          <w:sz w:val="22"/>
          <w:szCs w:val="22"/>
        </w:rPr>
        <w:t>AUTOMATIZADO</w:t>
      </w:r>
      <w:r w:rsidRPr="2FCF2896">
        <w:rPr>
          <w:rFonts w:ascii="Cambria" w:eastAsia="Lora" w:hAnsi="Cambria" w:cs="Lora"/>
          <w:b/>
          <w:bCs/>
          <w:sz w:val="22"/>
          <w:szCs w:val="22"/>
        </w:rPr>
        <w:t>:</w:t>
      </w:r>
    </w:p>
    <w:p w14:paraId="6AEDF8DF" w14:textId="3FD22CB1" w:rsidR="00036AB0" w:rsidRDefault="00036AB0" w:rsidP="001E6F67">
      <w:pPr>
        <w:tabs>
          <w:tab w:val="left" w:pos="1227"/>
        </w:tabs>
        <w:jc w:val="both"/>
        <w:rPr>
          <w:rFonts w:ascii="Cambria" w:hAnsi="Cambria"/>
        </w:rPr>
      </w:pPr>
      <w:r w:rsidRPr="009B6187">
        <w:rPr>
          <w:rFonts w:ascii="Cambria" w:hAnsi="Cambria"/>
        </w:rPr>
        <w:t xml:space="preserve">Una opción destacada es la máquina </w:t>
      </w:r>
      <w:r w:rsidRPr="009B6187">
        <w:rPr>
          <w:rStyle w:val="Textoennegrita"/>
          <w:rFonts w:ascii="Cambria" w:hAnsi="Cambria"/>
          <w:b w:val="0"/>
          <w:bCs w:val="0"/>
        </w:rPr>
        <w:t>RoBB-AQC</w:t>
      </w:r>
      <w:r w:rsidRPr="009B6187">
        <w:rPr>
          <w:rFonts w:ascii="Cambria" w:hAnsi="Cambria"/>
        </w:rPr>
        <w:t xml:space="preserve"> de Bollegraaf, diseñada para sistemas de reciclaje. Aunque esta máquina está originalmente concebida para la clasificación de residuos, su tecnología avanzada y robusta puede adaptarse para procesos industriales como el desremachado y la separación de componentes.</w:t>
      </w:r>
      <w:r w:rsidR="00A60B18">
        <w:rPr>
          <w:rFonts w:ascii="Cambria" w:hAnsi="Cambria"/>
        </w:rPr>
        <w:t xml:space="preserve"> Que luego permitan su reciclado. </w:t>
      </w:r>
    </w:p>
    <w:p w14:paraId="6B62BFC6" w14:textId="5A012231" w:rsidR="00A60B18" w:rsidRDefault="00A60B18" w:rsidP="001E6F67">
      <w:pPr>
        <w:tabs>
          <w:tab w:val="left" w:pos="1227"/>
        </w:tabs>
        <w:jc w:val="both"/>
        <w:rPr>
          <w:rFonts w:ascii="Cambria" w:hAnsi="Cambria"/>
        </w:rPr>
      </w:pPr>
      <w:r>
        <w:rPr>
          <w:rFonts w:ascii="Cambria" w:hAnsi="Cambria"/>
        </w:rPr>
        <w:t>Esta es la maquina a la cual se dará uso en la planta.</w:t>
      </w:r>
    </w:p>
    <w:tbl>
      <w:tblPr>
        <w:tblStyle w:val="Tablaconcuadrcula"/>
        <w:tblW w:w="9631" w:type="dxa"/>
        <w:tblLayout w:type="fixed"/>
        <w:tblLook w:val="04A0" w:firstRow="1" w:lastRow="0" w:firstColumn="1" w:lastColumn="0" w:noHBand="0" w:noVBand="1"/>
      </w:tblPr>
      <w:tblGrid>
        <w:gridCol w:w="5087"/>
        <w:gridCol w:w="4544"/>
      </w:tblGrid>
      <w:tr w:rsidR="00D10E04" w:rsidRPr="00F670CA" w14:paraId="1236A4DE" w14:textId="77777777" w:rsidTr="71F63C33">
        <w:trPr>
          <w:trHeight w:val="409"/>
        </w:trPr>
        <w:tc>
          <w:tcPr>
            <w:tcW w:w="9631" w:type="dxa"/>
            <w:gridSpan w:val="2"/>
          </w:tcPr>
          <w:p w14:paraId="7EA4C56B" w14:textId="77777777" w:rsidR="00D10E04" w:rsidRPr="00FD5913" w:rsidRDefault="00D10E04">
            <w:pPr>
              <w:pStyle w:val="Ttulo4"/>
              <w:jc w:val="center"/>
              <w:rPr>
                <w:rFonts w:ascii="Cambria" w:hAnsi="Cambria"/>
                <w:i w:val="0"/>
                <w:iCs w:val="0"/>
                <w:color w:val="auto"/>
              </w:rPr>
            </w:pPr>
            <w:r w:rsidRPr="00FD5913">
              <w:rPr>
                <w:rStyle w:val="Textoennegrita"/>
                <w:rFonts w:ascii="Cambria" w:hAnsi="Cambria"/>
                <w:i w:val="0"/>
                <w:iCs w:val="0"/>
                <w:color w:val="auto"/>
              </w:rPr>
              <w:t>PACKSIZE X SERIES</w:t>
            </w:r>
          </w:p>
        </w:tc>
      </w:tr>
      <w:tr w:rsidR="00D10E04" w:rsidRPr="00331FFC" w14:paraId="2A53C236" w14:textId="77777777" w:rsidTr="71F63C33">
        <w:trPr>
          <w:trHeight w:val="4035"/>
        </w:trPr>
        <w:tc>
          <w:tcPr>
            <w:tcW w:w="5087" w:type="dxa"/>
            <w:vMerge w:val="restart"/>
          </w:tcPr>
          <w:p w14:paraId="555F8A06" w14:textId="1F75ADD6" w:rsidR="00D10E04" w:rsidRDefault="00D10E04">
            <w:pPr>
              <w:jc w:val="center"/>
              <w:rPr>
                <w:rFonts w:ascii="Cambria" w:eastAsia="Lora" w:hAnsi="Cambria" w:cs="Lora"/>
                <w:lang w:val="en-US"/>
              </w:rPr>
            </w:pPr>
          </w:p>
          <w:p w14:paraId="4D3EFCEB" w14:textId="5AC287B5" w:rsidR="00D10E04" w:rsidRPr="003B216A" w:rsidRDefault="00D10E04">
            <w:pPr>
              <w:rPr>
                <w:rFonts w:ascii="Cambria" w:eastAsia="Lora" w:hAnsi="Cambria" w:cs="Lora"/>
                <w:lang w:val="en-US"/>
              </w:rPr>
            </w:pPr>
          </w:p>
          <w:p w14:paraId="04799D10" w14:textId="0DE370A2" w:rsidR="00D10E04" w:rsidRPr="003B216A" w:rsidRDefault="00D10E04">
            <w:pPr>
              <w:rPr>
                <w:rFonts w:ascii="Cambria" w:eastAsia="Lora" w:hAnsi="Cambria" w:cs="Lora"/>
                <w:lang w:val="en-US"/>
              </w:rPr>
            </w:pPr>
          </w:p>
          <w:p w14:paraId="488B328C" w14:textId="6964B75D" w:rsidR="00D10E04" w:rsidRPr="00B01CC9" w:rsidRDefault="00754710">
            <w:pPr>
              <w:tabs>
                <w:tab w:val="left" w:pos="1853"/>
              </w:tabs>
              <w:rPr>
                <w:rFonts w:ascii="Cambria" w:eastAsia="Lora" w:hAnsi="Cambria" w:cs="Lora"/>
              </w:rPr>
            </w:pPr>
            <w:r w:rsidRPr="00483FB0">
              <w:rPr>
                <w:rFonts w:ascii="Cambria" w:eastAsia="Lora" w:hAnsi="Cambria" w:cs="Lora"/>
                <w:noProof/>
                <w:lang w:val="en-US"/>
              </w:rPr>
              <w:drawing>
                <wp:anchor distT="0" distB="0" distL="114300" distR="114300" simplePos="0" relativeHeight="251658251" behindDoc="1" locked="0" layoutInCell="1" allowOverlap="1" wp14:anchorId="5F441B3D" wp14:editId="4FB654C3">
                  <wp:simplePos x="0" y="0"/>
                  <wp:positionH relativeFrom="column">
                    <wp:posOffset>-4445</wp:posOffset>
                  </wp:positionH>
                  <wp:positionV relativeFrom="paragraph">
                    <wp:posOffset>368088</wp:posOffset>
                  </wp:positionV>
                  <wp:extent cx="3093085" cy="1763395"/>
                  <wp:effectExtent l="0" t="0" r="0" b="8255"/>
                  <wp:wrapTight wrapText="bothSides">
                    <wp:wrapPolygon edited="0">
                      <wp:start x="0" y="0"/>
                      <wp:lineTo x="0" y="21468"/>
                      <wp:lineTo x="21418" y="21468"/>
                      <wp:lineTo x="21418" y="0"/>
                      <wp:lineTo x="0" y="0"/>
                    </wp:wrapPolygon>
                  </wp:wrapTight>
                  <wp:docPr id="1744091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091856"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93085" cy="1763395"/>
                          </a:xfrm>
                          <a:prstGeom prst="rect">
                            <a:avLst/>
                          </a:prstGeom>
                        </pic:spPr>
                      </pic:pic>
                    </a:graphicData>
                  </a:graphic>
                </wp:anchor>
              </w:drawing>
            </w:r>
          </w:p>
        </w:tc>
        <w:tc>
          <w:tcPr>
            <w:tcW w:w="4544" w:type="dxa"/>
          </w:tcPr>
          <w:p w14:paraId="1F1F067E" w14:textId="77777777" w:rsidR="00D10E04" w:rsidRPr="00B01CC9" w:rsidRDefault="00D10E04">
            <w:pPr>
              <w:rPr>
                <w:rFonts w:ascii="Cambria" w:eastAsia="Lora" w:hAnsi="Cambria" w:cs="Lora"/>
              </w:rPr>
            </w:pPr>
          </w:p>
          <w:p w14:paraId="2978089F" w14:textId="77777777" w:rsidR="00854E0A" w:rsidRPr="00997865" w:rsidRDefault="00854E0A" w:rsidP="003F7C20">
            <w:pPr>
              <w:pStyle w:val="Prrafodelista"/>
              <w:numPr>
                <w:ilvl w:val="0"/>
                <w:numId w:val="16"/>
              </w:numPr>
              <w:spacing w:before="100" w:beforeAutospacing="1" w:after="100" w:afterAutospacing="1"/>
              <w:rPr>
                <w:rFonts w:ascii="Cambria" w:eastAsia="Lora" w:hAnsi="Cambria" w:cs="Lora"/>
              </w:rPr>
            </w:pPr>
            <w:r w:rsidRPr="00997865">
              <w:rPr>
                <w:rFonts w:ascii="Cambria" w:hAnsi="Cambria"/>
              </w:rPr>
              <w:t>Hasta 70 selecciones por minuto por robot.</w:t>
            </w:r>
          </w:p>
          <w:p w14:paraId="59AFEEC5" w14:textId="77777777" w:rsidR="00997865" w:rsidRPr="00997865" w:rsidRDefault="00997865" w:rsidP="003F7C20">
            <w:pPr>
              <w:pStyle w:val="Prrafodelista"/>
              <w:numPr>
                <w:ilvl w:val="0"/>
                <w:numId w:val="16"/>
              </w:numPr>
              <w:spacing w:before="100" w:beforeAutospacing="1" w:after="100" w:afterAutospacing="1"/>
              <w:rPr>
                <w:rFonts w:ascii="Cambria" w:eastAsia="Lora" w:hAnsi="Cambria" w:cs="Lora"/>
              </w:rPr>
            </w:pPr>
            <w:r w:rsidRPr="00997865">
              <w:rPr>
                <w:rFonts w:ascii="Cambria" w:hAnsi="Cambria"/>
              </w:rPr>
              <w:t>Utiliza tecnología NIR (Near-Infrared) y aprendizaje automático para identificar y separar materiales.</w:t>
            </w:r>
          </w:p>
          <w:p w14:paraId="514DA22F" w14:textId="08EC882C" w:rsidR="00D10E04" w:rsidRPr="007946C7" w:rsidRDefault="00997865" w:rsidP="003F7C20">
            <w:pPr>
              <w:pStyle w:val="Prrafodelista"/>
              <w:numPr>
                <w:ilvl w:val="0"/>
                <w:numId w:val="16"/>
              </w:numPr>
              <w:spacing w:before="100" w:beforeAutospacing="1" w:after="100" w:afterAutospacing="1"/>
              <w:rPr>
                <w:rFonts w:ascii="Cambria" w:eastAsia="Lora" w:hAnsi="Cambria" w:cs="Lora"/>
              </w:rPr>
            </w:pPr>
            <w:r w:rsidRPr="00997865">
              <w:rPr>
                <w:rFonts w:ascii="Cambria" w:hAnsi="Cambria"/>
              </w:rPr>
              <w:t>Permite hasta 4 clasificaciones diferentes por módulo, adaptándose a diferentes tipos de materiales y requisitos de separación.</w:t>
            </w:r>
          </w:p>
        </w:tc>
      </w:tr>
      <w:tr w:rsidR="00D10E04" w14:paraId="2844B3C4" w14:textId="77777777" w:rsidTr="71F63C33">
        <w:trPr>
          <w:trHeight w:val="1095"/>
        </w:trPr>
        <w:tc>
          <w:tcPr>
            <w:tcW w:w="5087" w:type="dxa"/>
            <w:vMerge/>
          </w:tcPr>
          <w:p w14:paraId="6A4E62FD" w14:textId="77777777" w:rsidR="00D10E04" w:rsidRPr="00331FFC" w:rsidRDefault="00D10E04">
            <w:pPr>
              <w:rPr>
                <w:noProof/>
              </w:rPr>
            </w:pPr>
          </w:p>
        </w:tc>
        <w:tc>
          <w:tcPr>
            <w:tcW w:w="4544" w:type="dxa"/>
          </w:tcPr>
          <w:p w14:paraId="466855F9" w14:textId="20484AF1" w:rsidR="00D10E04" w:rsidRDefault="71F63C33">
            <w:pPr>
              <w:rPr>
                <w:rFonts w:ascii="Cambria" w:eastAsia="Lora" w:hAnsi="Cambria" w:cs="Lora"/>
              </w:rPr>
            </w:pPr>
            <w:r w:rsidRPr="71F63C33">
              <w:rPr>
                <w:rFonts w:ascii="Cambria" w:eastAsia="Lora" w:hAnsi="Cambria" w:cs="Lora"/>
              </w:rPr>
              <w:t>Modelo:</w:t>
            </w:r>
          </w:p>
          <w:p w14:paraId="121CEF5E" w14:textId="679C4F98" w:rsidR="00D10E04" w:rsidRDefault="00D71605">
            <w:pPr>
              <w:rPr>
                <w:rFonts w:ascii="Cambria" w:eastAsia="Lora" w:hAnsi="Cambria" w:cs="Lora"/>
              </w:rPr>
            </w:pPr>
            <w:hyperlink r:id="rId44" w:history="1">
              <w:r w:rsidR="00754710" w:rsidRPr="00E31781">
                <w:rPr>
                  <w:rStyle w:val="Hipervnculo"/>
                  <w:rFonts w:ascii="Cambria" w:eastAsia="Lora" w:hAnsi="Cambria" w:cs="Lora"/>
                </w:rPr>
                <w:t>https://vdrs.com/single-stream-robotic-sorting-system/</w:t>
              </w:r>
            </w:hyperlink>
          </w:p>
          <w:p w14:paraId="2BB70B99" w14:textId="3A50203F" w:rsidR="00754710" w:rsidRDefault="00754710">
            <w:pPr>
              <w:rPr>
                <w:rFonts w:ascii="Cambria" w:eastAsia="Lora" w:hAnsi="Cambria" w:cs="Lora"/>
              </w:rPr>
            </w:pPr>
          </w:p>
        </w:tc>
      </w:tr>
    </w:tbl>
    <w:p w14:paraId="142C32C7" w14:textId="77777777" w:rsidR="00D10E04" w:rsidRDefault="00D10E04" w:rsidP="00831397">
      <w:pPr>
        <w:tabs>
          <w:tab w:val="left" w:pos="1227"/>
        </w:tabs>
        <w:rPr>
          <w:rFonts w:ascii="Cambria" w:eastAsia="Lora" w:hAnsi="Cambria" w:cs="Lora"/>
          <w:color w:val="3C78D8"/>
          <w:sz w:val="28"/>
          <w:szCs w:val="28"/>
        </w:rPr>
      </w:pPr>
    </w:p>
    <w:p w14:paraId="3F20D0B3" w14:textId="77777777" w:rsidR="00B83173" w:rsidRDefault="00B83173" w:rsidP="00831397">
      <w:pPr>
        <w:tabs>
          <w:tab w:val="left" w:pos="1227"/>
        </w:tabs>
        <w:rPr>
          <w:rFonts w:ascii="Cambria" w:eastAsia="Lora" w:hAnsi="Cambria" w:cs="Lora"/>
          <w:color w:val="3C78D8"/>
          <w:sz w:val="28"/>
          <w:szCs w:val="28"/>
        </w:rPr>
      </w:pPr>
    </w:p>
    <w:p w14:paraId="58B4A853" w14:textId="77777777" w:rsidR="00B83173" w:rsidRDefault="00B83173" w:rsidP="00831397">
      <w:pPr>
        <w:tabs>
          <w:tab w:val="left" w:pos="1227"/>
        </w:tabs>
        <w:rPr>
          <w:rFonts w:ascii="Cambria" w:eastAsia="Lora" w:hAnsi="Cambria" w:cs="Lora"/>
          <w:color w:val="3C78D8"/>
          <w:sz w:val="28"/>
          <w:szCs w:val="28"/>
        </w:rPr>
      </w:pPr>
    </w:p>
    <w:p w14:paraId="37A938F9" w14:textId="77777777" w:rsidR="00B83173" w:rsidRDefault="00B83173" w:rsidP="00831397">
      <w:pPr>
        <w:tabs>
          <w:tab w:val="left" w:pos="1227"/>
        </w:tabs>
        <w:rPr>
          <w:rFonts w:ascii="Cambria" w:eastAsia="Lora" w:hAnsi="Cambria" w:cs="Lora"/>
          <w:color w:val="3C78D8"/>
          <w:sz w:val="28"/>
          <w:szCs w:val="28"/>
        </w:rPr>
      </w:pPr>
    </w:p>
    <w:p w14:paraId="34AC5235" w14:textId="77777777" w:rsidR="00B83173" w:rsidRDefault="00B83173" w:rsidP="00831397">
      <w:pPr>
        <w:tabs>
          <w:tab w:val="left" w:pos="1227"/>
        </w:tabs>
        <w:rPr>
          <w:rFonts w:ascii="Cambria" w:eastAsia="Lora" w:hAnsi="Cambria" w:cs="Lora"/>
          <w:color w:val="3C78D8"/>
          <w:sz w:val="28"/>
          <w:szCs w:val="28"/>
        </w:rPr>
      </w:pPr>
    </w:p>
    <w:p w14:paraId="1E1EBBC1" w14:textId="77777777" w:rsidR="00B83173" w:rsidRDefault="00B83173" w:rsidP="00831397">
      <w:pPr>
        <w:tabs>
          <w:tab w:val="left" w:pos="1227"/>
        </w:tabs>
        <w:rPr>
          <w:rFonts w:ascii="Cambria" w:eastAsia="Lora" w:hAnsi="Cambria" w:cs="Lora"/>
          <w:color w:val="3C78D8"/>
          <w:sz w:val="28"/>
          <w:szCs w:val="28"/>
        </w:rPr>
      </w:pPr>
    </w:p>
    <w:p w14:paraId="0DAB6F8A" w14:textId="77777777" w:rsidR="00E01859" w:rsidRDefault="00E01859" w:rsidP="00831397">
      <w:pPr>
        <w:tabs>
          <w:tab w:val="left" w:pos="1227"/>
        </w:tabs>
        <w:rPr>
          <w:rFonts w:ascii="Cambria" w:eastAsia="Lora" w:hAnsi="Cambria" w:cs="Lora"/>
          <w:color w:val="3C78D8"/>
          <w:sz w:val="28"/>
          <w:szCs w:val="28"/>
        </w:rPr>
      </w:pPr>
    </w:p>
    <w:p w14:paraId="2AA57E33" w14:textId="77777777" w:rsidR="00B83173" w:rsidRPr="009B6187" w:rsidRDefault="00B83173" w:rsidP="00831397">
      <w:pPr>
        <w:tabs>
          <w:tab w:val="left" w:pos="1227"/>
        </w:tabs>
        <w:rPr>
          <w:rFonts w:ascii="Cambria" w:eastAsia="Lora" w:hAnsi="Cambria" w:cs="Lora"/>
          <w:color w:val="3C78D8"/>
          <w:sz w:val="28"/>
          <w:szCs w:val="28"/>
        </w:rPr>
      </w:pPr>
    </w:p>
    <w:p w14:paraId="04365562" w14:textId="7F0576BC" w:rsidR="55AC774E" w:rsidRPr="00C52AAE" w:rsidRDefault="55AC774E" w:rsidP="00C52AAE">
      <w:pPr>
        <w:pStyle w:val="Ttulo1"/>
      </w:pPr>
      <w:bookmarkStart w:id="42" w:name="_Toc167307592"/>
      <w:r w:rsidRPr="55AC774E">
        <w:t>6. DESCRIPCION DE LOS SENSORES</w:t>
      </w:r>
      <w:bookmarkEnd w:id="42"/>
    </w:p>
    <w:p w14:paraId="62271EFA" w14:textId="5D435E9C" w:rsidR="38E290B4" w:rsidRDefault="38E290B4" w:rsidP="007019F7">
      <w:pPr>
        <w:pStyle w:val="Ttulo2"/>
      </w:pPr>
      <w:bookmarkStart w:id="43" w:name="_Toc167307593"/>
      <w:r w:rsidRPr="38E290B4">
        <w:t>6.1</w:t>
      </w:r>
      <w:r w:rsidR="009A326A">
        <w:t>.</w:t>
      </w:r>
      <w:r w:rsidRPr="38E290B4">
        <w:t xml:space="preserve"> </w:t>
      </w:r>
      <w:r w:rsidR="009A326A" w:rsidRPr="38E290B4">
        <w:t>SENSOR INDUCTIVO</w:t>
      </w:r>
      <w:bookmarkEnd w:id="43"/>
    </w:p>
    <w:tbl>
      <w:tblPr>
        <w:tblStyle w:val="Tablaconcuadrcula"/>
        <w:tblW w:w="0" w:type="auto"/>
        <w:tblLook w:val="04A0" w:firstRow="1" w:lastRow="0" w:firstColumn="1" w:lastColumn="0" w:noHBand="0" w:noVBand="1"/>
      </w:tblPr>
      <w:tblGrid>
        <w:gridCol w:w="4984"/>
        <w:gridCol w:w="4366"/>
      </w:tblGrid>
      <w:tr w:rsidR="38E290B4" w14:paraId="4F4A83DE" w14:textId="77777777" w:rsidTr="71F63C33">
        <w:trPr>
          <w:trHeight w:val="409"/>
        </w:trPr>
        <w:tc>
          <w:tcPr>
            <w:tcW w:w="9631" w:type="dxa"/>
            <w:gridSpan w:val="2"/>
          </w:tcPr>
          <w:p w14:paraId="2290453B" w14:textId="47386422" w:rsidR="38E290B4" w:rsidRDefault="29EE3B8C" w:rsidP="29EE3B8C">
            <w:pPr>
              <w:pStyle w:val="Ttulo4"/>
              <w:jc w:val="center"/>
              <w:rPr>
                <w:rFonts w:ascii="Cambria" w:hAnsi="Cambria"/>
                <w:i w:val="0"/>
                <w:iCs w:val="0"/>
                <w:color w:val="auto"/>
              </w:rPr>
            </w:pPr>
            <w:r w:rsidRPr="29EE3B8C">
              <w:rPr>
                <w:rStyle w:val="Textoennegrita"/>
                <w:rFonts w:ascii="Cambria" w:hAnsi="Cambria"/>
                <w:i w:val="0"/>
                <w:iCs w:val="0"/>
                <w:color w:val="auto"/>
              </w:rPr>
              <w:t xml:space="preserve">E2E2-X5C1 </w:t>
            </w:r>
          </w:p>
        </w:tc>
      </w:tr>
      <w:tr w:rsidR="38E290B4" w14:paraId="395A0A29" w14:textId="77777777" w:rsidTr="71F63C33">
        <w:trPr>
          <w:trHeight w:val="2985"/>
        </w:trPr>
        <w:tc>
          <w:tcPr>
            <w:tcW w:w="5087" w:type="dxa"/>
            <w:vMerge w:val="restart"/>
          </w:tcPr>
          <w:p w14:paraId="4CB02424" w14:textId="2D01000A" w:rsidR="38E290B4" w:rsidRDefault="38E290B4" w:rsidP="29EE3B8C">
            <w:pPr>
              <w:jc w:val="center"/>
            </w:pPr>
          </w:p>
          <w:p w14:paraId="06AE33C0" w14:textId="1A6B4193" w:rsidR="38E290B4" w:rsidRDefault="00B83173" w:rsidP="38E290B4">
            <w:pPr>
              <w:tabs>
                <w:tab w:val="left" w:pos="1853"/>
              </w:tabs>
            </w:pPr>
            <w:r>
              <w:rPr>
                <w:noProof/>
              </w:rPr>
              <w:drawing>
                <wp:anchor distT="0" distB="0" distL="114300" distR="114300" simplePos="0" relativeHeight="251658257" behindDoc="1" locked="0" layoutInCell="1" allowOverlap="1" wp14:anchorId="075CC4E0" wp14:editId="2C73B198">
                  <wp:simplePos x="0" y="0"/>
                  <wp:positionH relativeFrom="column">
                    <wp:posOffset>407670</wp:posOffset>
                  </wp:positionH>
                  <wp:positionV relativeFrom="paragraph">
                    <wp:posOffset>454660</wp:posOffset>
                  </wp:positionV>
                  <wp:extent cx="2258695" cy="1516380"/>
                  <wp:effectExtent l="0" t="0" r="8255" b="7620"/>
                  <wp:wrapTight wrapText="bothSides">
                    <wp:wrapPolygon edited="0">
                      <wp:start x="0" y="0"/>
                      <wp:lineTo x="0" y="21437"/>
                      <wp:lineTo x="21497" y="21437"/>
                      <wp:lineTo x="21497" y="0"/>
                      <wp:lineTo x="0" y="0"/>
                    </wp:wrapPolygon>
                  </wp:wrapTight>
                  <wp:docPr id="1380614120" name="Picture 138061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extLst>
                              <a:ext uri="{28A0092B-C50C-407E-A947-70E740481C1C}">
                                <a14:useLocalDpi xmlns:a14="http://schemas.microsoft.com/office/drawing/2010/main" val="0"/>
                              </a:ext>
                            </a:extLst>
                          </a:blip>
                          <a:srcRect l="4756" t="21980" r="3731" b="9858"/>
                          <a:stretch/>
                        </pic:blipFill>
                        <pic:spPr bwMode="auto">
                          <a:xfrm>
                            <a:off x="0" y="0"/>
                            <a:ext cx="2258695" cy="1516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44" w:type="dxa"/>
          </w:tcPr>
          <w:p w14:paraId="50A8404D" w14:textId="77777777" w:rsidR="38E290B4" w:rsidRDefault="38E290B4" w:rsidP="38E290B4">
            <w:pPr>
              <w:rPr>
                <w:rFonts w:ascii="Cambria" w:eastAsia="Lora" w:hAnsi="Cambria" w:cs="Lora"/>
              </w:rPr>
            </w:pPr>
          </w:p>
          <w:p w14:paraId="327BBDD8" w14:textId="70DE4E9F" w:rsidR="38E290B4" w:rsidRDefault="29EE3B8C" w:rsidP="29EE3B8C">
            <w:pPr>
              <w:pStyle w:val="Prrafodelista"/>
              <w:numPr>
                <w:ilvl w:val="0"/>
                <w:numId w:val="16"/>
              </w:numPr>
              <w:spacing w:beforeAutospacing="1" w:afterAutospacing="1" w:line="279" w:lineRule="auto"/>
              <w:rPr>
                <w:rFonts w:ascii="Cambria" w:hAnsi="Cambria"/>
              </w:rPr>
            </w:pPr>
            <w:r w:rsidRPr="29EE3B8C">
              <w:rPr>
                <w:rFonts w:ascii="Cambria" w:hAnsi="Cambria"/>
              </w:rPr>
              <w:t>Distancia de detección: 5mm</w:t>
            </w:r>
          </w:p>
          <w:p w14:paraId="336DFD58" w14:textId="5D03E9AE" w:rsidR="38E290B4" w:rsidRDefault="29EE3B8C" w:rsidP="29EE3B8C">
            <w:pPr>
              <w:pStyle w:val="Prrafodelista"/>
              <w:numPr>
                <w:ilvl w:val="0"/>
                <w:numId w:val="16"/>
              </w:numPr>
              <w:spacing w:beforeAutospacing="1" w:afterAutospacing="1" w:line="279" w:lineRule="auto"/>
              <w:rPr>
                <w:rFonts w:ascii="Cambria" w:hAnsi="Cambria"/>
              </w:rPr>
            </w:pPr>
            <w:r w:rsidRPr="29EE3B8C">
              <w:rPr>
                <w:rFonts w:ascii="Cambria" w:hAnsi="Cambria"/>
              </w:rPr>
              <w:t>Voltaje operativo de suministro: 24 V</w:t>
            </w:r>
          </w:p>
          <w:p w14:paraId="3DFF91EE" w14:textId="49B3B9EC" w:rsidR="38E290B4" w:rsidRDefault="29EE3B8C" w:rsidP="29EE3B8C">
            <w:pPr>
              <w:pStyle w:val="Prrafodelista"/>
              <w:numPr>
                <w:ilvl w:val="0"/>
                <w:numId w:val="16"/>
              </w:numPr>
              <w:spacing w:beforeAutospacing="1" w:afterAutospacing="1" w:line="279" w:lineRule="auto"/>
              <w:rPr>
                <w:rFonts w:ascii="Cambria" w:hAnsi="Cambria"/>
              </w:rPr>
            </w:pPr>
            <w:r w:rsidRPr="29EE3B8C">
              <w:rPr>
                <w:rFonts w:ascii="Cambria" w:hAnsi="Cambria"/>
              </w:rPr>
              <w:t>Peso unitario: 215,460g</w:t>
            </w:r>
          </w:p>
          <w:p w14:paraId="41522D09" w14:textId="393134DE" w:rsidR="38E290B4" w:rsidRDefault="29EE3B8C" w:rsidP="29EE3B8C">
            <w:pPr>
              <w:pStyle w:val="Prrafodelista"/>
              <w:numPr>
                <w:ilvl w:val="0"/>
                <w:numId w:val="16"/>
              </w:numPr>
              <w:spacing w:beforeAutospacing="1" w:afterAutospacing="1" w:line="279" w:lineRule="auto"/>
              <w:rPr>
                <w:rFonts w:ascii="Cambria" w:hAnsi="Cambria"/>
              </w:rPr>
            </w:pPr>
            <w:r w:rsidRPr="29EE3B8C">
              <w:rPr>
                <w:rFonts w:ascii="Cambria" w:hAnsi="Cambria"/>
              </w:rPr>
              <w:t xml:space="preserve">Temperatura optativa: </w:t>
            </w:r>
            <w:r w:rsidR="38E290B4">
              <w:br/>
            </w:r>
            <w:r w:rsidRPr="29EE3B8C">
              <w:rPr>
                <w:rFonts w:ascii="Cambria" w:hAnsi="Cambria"/>
              </w:rPr>
              <w:t>min: -40 ºC</w:t>
            </w:r>
            <w:r w:rsidR="38E290B4">
              <w:br/>
            </w:r>
            <w:r w:rsidRPr="29EE3B8C">
              <w:rPr>
                <w:rFonts w:ascii="Cambria" w:hAnsi="Cambria"/>
              </w:rPr>
              <w:t>max: 85 ºC</w:t>
            </w:r>
          </w:p>
        </w:tc>
      </w:tr>
      <w:tr w:rsidR="38E290B4" w14:paraId="7B1AC66B" w14:textId="77777777" w:rsidTr="71F63C33">
        <w:trPr>
          <w:trHeight w:val="1095"/>
        </w:trPr>
        <w:tc>
          <w:tcPr>
            <w:tcW w:w="5087" w:type="dxa"/>
            <w:vMerge/>
          </w:tcPr>
          <w:p w14:paraId="2A75A9A1" w14:textId="77777777" w:rsidR="00941F5B" w:rsidRDefault="00941F5B"/>
        </w:tc>
        <w:tc>
          <w:tcPr>
            <w:tcW w:w="4544" w:type="dxa"/>
          </w:tcPr>
          <w:p w14:paraId="6D07A9E7" w14:textId="1E62E0E9" w:rsidR="38E290B4" w:rsidRDefault="29EE3B8C" w:rsidP="29EE3B8C">
            <w:pPr>
              <w:rPr>
                <w:rFonts w:ascii="Cambria" w:eastAsia="Lora" w:hAnsi="Cambria" w:cs="Lora"/>
              </w:rPr>
            </w:pPr>
            <w:r w:rsidRPr="29EE3B8C">
              <w:rPr>
                <w:rFonts w:ascii="Cambria" w:eastAsia="Lora" w:hAnsi="Cambria" w:cs="Lora"/>
              </w:rPr>
              <w:t>Modelo:</w:t>
            </w:r>
          </w:p>
          <w:p w14:paraId="1F69354B" w14:textId="77777777" w:rsidR="00C52AAE" w:rsidRDefault="00C52AAE" w:rsidP="29EE3B8C">
            <w:pPr>
              <w:rPr>
                <w:rFonts w:ascii="Cambria" w:eastAsia="Lora" w:hAnsi="Cambria" w:cs="Lora"/>
              </w:rPr>
            </w:pPr>
          </w:p>
          <w:p w14:paraId="57973593" w14:textId="77777777" w:rsidR="38E290B4" w:rsidRDefault="00D71605" w:rsidP="71F63C33">
            <w:pPr>
              <w:rPr>
                <w:rStyle w:val="Hipervnculo"/>
                <w:rFonts w:ascii="Cambria" w:eastAsia="Cambria" w:hAnsi="Cambria" w:cs="Cambria"/>
                <w:lang w:val="en-US"/>
              </w:rPr>
            </w:pPr>
            <w:hyperlink r:id="rId46">
              <w:r w:rsidR="71F63C33" w:rsidRPr="71F63C33">
                <w:rPr>
                  <w:rStyle w:val="Hipervnculo"/>
                  <w:rFonts w:ascii="Cambria" w:eastAsia="Cambria" w:hAnsi="Cambria" w:cs="Cambria"/>
                  <w:lang w:val="en-US"/>
                </w:rPr>
                <w:t>E2E2-X5C1 Omron Automation and Safety | Mouser España</w:t>
              </w:r>
            </w:hyperlink>
          </w:p>
          <w:p w14:paraId="187DCFA7" w14:textId="00D3C6E9" w:rsidR="00C52AAE" w:rsidRDefault="00C52AAE" w:rsidP="71F63C33">
            <w:pPr>
              <w:rPr>
                <w:rFonts w:ascii="Cambria" w:eastAsia="Cambria" w:hAnsi="Cambria" w:cs="Cambria"/>
                <w:lang w:val="en-US"/>
              </w:rPr>
            </w:pPr>
          </w:p>
        </w:tc>
      </w:tr>
    </w:tbl>
    <w:p w14:paraId="0ED8E945" w14:textId="54F7A9DE" w:rsidR="38E290B4" w:rsidRDefault="38E290B4" w:rsidP="29EE3B8C">
      <w:pPr>
        <w:rPr>
          <w:rFonts w:ascii="Lora" w:eastAsia="Lora" w:hAnsi="Lora" w:cs="Lora"/>
          <w:b/>
          <w:bCs/>
          <w:color w:val="3C78D8"/>
          <w:sz w:val="28"/>
          <w:szCs w:val="28"/>
        </w:rPr>
      </w:pPr>
    </w:p>
    <w:p w14:paraId="6623A1FE" w14:textId="0659B23C" w:rsidR="38E290B4" w:rsidRDefault="009A326A" w:rsidP="005E1D1A">
      <w:pPr>
        <w:pStyle w:val="Ttulo2"/>
      </w:pPr>
      <w:bookmarkStart w:id="44" w:name="_Toc167307594"/>
      <w:r w:rsidRPr="29EE3B8C">
        <w:t>6.2</w:t>
      </w:r>
      <w:r w:rsidR="00CE647C">
        <w:t xml:space="preserve">. </w:t>
      </w:r>
      <w:r w:rsidRPr="29EE3B8C">
        <w:t>SENSOR INFRARROJOS:</w:t>
      </w:r>
      <w:bookmarkEnd w:id="44"/>
    </w:p>
    <w:tbl>
      <w:tblPr>
        <w:tblStyle w:val="Tablaconcuadrcula"/>
        <w:tblW w:w="0" w:type="auto"/>
        <w:tblInd w:w="-113" w:type="dxa"/>
        <w:tblLook w:val="04A0" w:firstRow="1" w:lastRow="0" w:firstColumn="1" w:lastColumn="0" w:noHBand="0" w:noVBand="1"/>
      </w:tblPr>
      <w:tblGrid>
        <w:gridCol w:w="5097"/>
        <w:gridCol w:w="4366"/>
      </w:tblGrid>
      <w:tr w:rsidR="00C52AAE" w14:paraId="1F9000D2" w14:textId="77777777" w:rsidTr="00C52AAE">
        <w:trPr>
          <w:trHeight w:val="409"/>
        </w:trPr>
        <w:tc>
          <w:tcPr>
            <w:tcW w:w="9463" w:type="dxa"/>
            <w:gridSpan w:val="2"/>
          </w:tcPr>
          <w:p w14:paraId="56D0B3D6" w14:textId="488A23B5" w:rsidR="00C52AAE" w:rsidRDefault="00C52AAE">
            <w:pPr>
              <w:pStyle w:val="Ttulo4"/>
              <w:jc w:val="center"/>
              <w:rPr>
                <w:rFonts w:ascii="Cambria" w:hAnsi="Cambria"/>
                <w:i w:val="0"/>
                <w:iCs w:val="0"/>
                <w:color w:val="auto"/>
              </w:rPr>
            </w:pPr>
            <w:r>
              <w:rPr>
                <w:rStyle w:val="Textoennegrita"/>
                <w:rFonts w:ascii="Cambria" w:hAnsi="Cambria"/>
                <w:i w:val="0"/>
                <w:iCs w:val="0"/>
                <w:color w:val="auto"/>
              </w:rPr>
              <w:t>E</w:t>
            </w:r>
            <w:r w:rsidR="005014A1">
              <w:rPr>
                <w:rStyle w:val="Textoennegrita"/>
                <w:rFonts w:ascii="Cambria" w:hAnsi="Cambria"/>
                <w:i w:val="0"/>
                <w:iCs w:val="0"/>
                <w:color w:val="auto"/>
              </w:rPr>
              <w:t>18-</w:t>
            </w:r>
            <w:r w:rsidR="004D5A0D">
              <w:rPr>
                <w:rStyle w:val="Textoennegrita"/>
                <w:rFonts w:ascii="Cambria" w:hAnsi="Cambria"/>
                <w:i w:val="0"/>
                <w:iCs w:val="0"/>
                <w:color w:val="auto"/>
              </w:rPr>
              <w:t>D80NK</w:t>
            </w:r>
            <w:r w:rsidRPr="29EE3B8C">
              <w:rPr>
                <w:rStyle w:val="Textoennegrita"/>
                <w:rFonts w:ascii="Cambria" w:hAnsi="Cambria"/>
                <w:i w:val="0"/>
                <w:iCs w:val="0"/>
                <w:color w:val="auto"/>
              </w:rPr>
              <w:t xml:space="preserve"> </w:t>
            </w:r>
          </w:p>
        </w:tc>
      </w:tr>
      <w:tr w:rsidR="00C52AAE" w14:paraId="551BCD8F" w14:textId="77777777" w:rsidTr="00C52AAE">
        <w:trPr>
          <w:trHeight w:val="2985"/>
        </w:trPr>
        <w:tc>
          <w:tcPr>
            <w:tcW w:w="5097" w:type="dxa"/>
            <w:vMerge w:val="restart"/>
          </w:tcPr>
          <w:p w14:paraId="01C144CA" w14:textId="77777777" w:rsidR="00C52AAE" w:rsidRDefault="00C52AAE">
            <w:pPr>
              <w:jc w:val="center"/>
            </w:pPr>
          </w:p>
          <w:p w14:paraId="6E78AFDA" w14:textId="611CAEFB" w:rsidR="00C52AAE" w:rsidRDefault="00C52AAE">
            <w:pPr>
              <w:tabs>
                <w:tab w:val="left" w:pos="1853"/>
              </w:tabs>
            </w:pPr>
            <w:r>
              <w:rPr>
                <w:noProof/>
              </w:rPr>
              <w:drawing>
                <wp:anchor distT="0" distB="0" distL="114300" distR="114300" simplePos="0" relativeHeight="251658258" behindDoc="1" locked="0" layoutInCell="1" allowOverlap="1" wp14:anchorId="2471C7B3" wp14:editId="03024D0F">
                  <wp:simplePos x="0" y="0"/>
                  <wp:positionH relativeFrom="column">
                    <wp:posOffset>514985</wp:posOffset>
                  </wp:positionH>
                  <wp:positionV relativeFrom="paragraph">
                    <wp:posOffset>264160</wp:posOffset>
                  </wp:positionV>
                  <wp:extent cx="1988820" cy="1680845"/>
                  <wp:effectExtent l="0" t="0" r="0" b="0"/>
                  <wp:wrapTight wrapText="bothSides">
                    <wp:wrapPolygon edited="0">
                      <wp:start x="0" y="0"/>
                      <wp:lineTo x="0" y="21298"/>
                      <wp:lineTo x="21310" y="21298"/>
                      <wp:lineTo x="21310" y="0"/>
                      <wp:lineTo x="0" y="0"/>
                    </wp:wrapPolygon>
                  </wp:wrapTight>
                  <wp:docPr id="84952078" name="Picture 694227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88820" cy="1680845"/>
                          </a:xfrm>
                          <a:prstGeom prst="rect">
                            <a:avLst/>
                          </a:prstGeom>
                        </pic:spPr>
                      </pic:pic>
                    </a:graphicData>
                  </a:graphic>
                  <wp14:sizeRelH relativeFrom="margin">
                    <wp14:pctWidth>0</wp14:pctWidth>
                  </wp14:sizeRelH>
                  <wp14:sizeRelV relativeFrom="margin">
                    <wp14:pctHeight>0</wp14:pctHeight>
                  </wp14:sizeRelV>
                </wp:anchor>
              </w:drawing>
            </w:r>
          </w:p>
        </w:tc>
        <w:tc>
          <w:tcPr>
            <w:tcW w:w="4366" w:type="dxa"/>
          </w:tcPr>
          <w:p w14:paraId="26FF406D" w14:textId="77777777" w:rsidR="00C52AAE" w:rsidRDefault="00C52AAE">
            <w:pPr>
              <w:rPr>
                <w:rFonts w:ascii="Cambria" w:eastAsia="Lora" w:hAnsi="Cambria" w:cs="Lora"/>
              </w:rPr>
            </w:pPr>
          </w:p>
          <w:p w14:paraId="06AD1FAA" w14:textId="77777777" w:rsidR="00C52AAE" w:rsidRDefault="00C52AAE" w:rsidP="00C52AAE">
            <w:pPr>
              <w:pStyle w:val="Prrafodelista"/>
              <w:numPr>
                <w:ilvl w:val="0"/>
                <w:numId w:val="16"/>
              </w:numPr>
              <w:spacing w:beforeAutospacing="1" w:after="160" w:afterAutospacing="1" w:line="279" w:lineRule="auto"/>
              <w:rPr>
                <w:rFonts w:ascii="Cambria" w:hAnsi="Cambria"/>
              </w:rPr>
            </w:pPr>
            <w:r w:rsidRPr="29EE3B8C">
              <w:rPr>
                <w:rFonts w:ascii="Cambria" w:hAnsi="Cambria"/>
              </w:rPr>
              <w:t>Distancia de detección: 3-80 cm</w:t>
            </w:r>
          </w:p>
          <w:p w14:paraId="3AA46405" w14:textId="77777777" w:rsidR="00C52AAE" w:rsidRDefault="00C52AAE" w:rsidP="00C52AAE">
            <w:pPr>
              <w:pStyle w:val="Prrafodelista"/>
              <w:numPr>
                <w:ilvl w:val="0"/>
                <w:numId w:val="16"/>
              </w:numPr>
              <w:spacing w:beforeAutospacing="1" w:after="160" w:afterAutospacing="1" w:line="279" w:lineRule="auto"/>
              <w:rPr>
                <w:rFonts w:ascii="Cambria" w:hAnsi="Cambria"/>
              </w:rPr>
            </w:pPr>
            <w:r w:rsidRPr="29EE3B8C">
              <w:rPr>
                <w:rFonts w:ascii="Cambria" w:hAnsi="Cambria"/>
              </w:rPr>
              <w:t>Tiempo de respuesta: &lt;2 ms</w:t>
            </w:r>
          </w:p>
          <w:p w14:paraId="4F9DF48C" w14:textId="77777777" w:rsidR="00C52AAE" w:rsidRDefault="00C52AAE" w:rsidP="00C52AAE">
            <w:pPr>
              <w:pStyle w:val="Prrafodelista"/>
              <w:numPr>
                <w:ilvl w:val="0"/>
                <w:numId w:val="16"/>
              </w:numPr>
              <w:spacing w:beforeAutospacing="1" w:after="160" w:afterAutospacing="1" w:line="279" w:lineRule="auto"/>
              <w:rPr>
                <w:rFonts w:ascii="Cambria" w:hAnsi="Cambria"/>
              </w:rPr>
            </w:pPr>
            <w:r w:rsidRPr="29EE3B8C">
              <w:rPr>
                <w:rFonts w:ascii="Cambria" w:hAnsi="Cambria"/>
              </w:rPr>
              <w:t>Voltaje operativo de suministro: 5 V</w:t>
            </w:r>
          </w:p>
          <w:p w14:paraId="79BB8BCD" w14:textId="77777777" w:rsidR="00C52AAE" w:rsidRDefault="00C52AAE" w:rsidP="00C52AAE">
            <w:pPr>
              <w:pStyle w:val="Prrafodelista"/>
              <w:numPr>
                <w:ilvl w:val="0"/>
                <w:numId w:val="16"/>
              </w:numPr>
              <w:spacing w:beforeAutospacing="1" w:after="160" w:afterAutospacing="1" w:line="279" w:lineRule="auto"/>
              <w:rPr>
                <w:rFonts w:ascii="Cambria" w:hAnsi="Cambria"/>
              </w:rPr>
            </w:pPr>
            <w:r w:rsidRPr="29EE3B8C">
              <w:rPr>
                <w:rFonts w:ascii="Cambria" w:hAnsi="Cambria"/>
              </w:rPr>
              <w:t>Peso unitario: 45,6g</w:t>
            </w:r>
          </w:p>
          <w:p w14:paraId="63587F62" w14:textId="2AEF3BB9" w:rsidR="00C52AAE" w:rsidRDefault="00C52AAE" w:rsidP="00C52AAE">
            <w:pPr>
              <w:pStyle w:val="Prrafodelista"/>
              <w:numPr>
                <w:ilvl w:val="0"/>
                <w:numId w:val="16"/>
              </w:numPr>
              <w:spacing w:beforeAutospacing="1" w:afterAutospacing="1" w:line="279" w:lineRule="auto"/>
              <w:rPr>
                <w:rFonts w:ascii="Cambria" w:hAnsi="Cambria"/>
              </w:rPr>
            </w:pPr>
            <w:r w:rsidRPr="29EE3B8C">
              <w:rPr>
                <w:rFonts w:ascii="Cambria" w:hAnsi="Cambria"/>
              </w:rPr>
              <w:t xml:space="preserve">Temperatura optativa: </w:t>
            </w:r>
            <w:r>
              <w:br/>
            </w:r>
            <w:r w:rsidRPr="29EE3B8C">
              <w:rPr>
                <w:rFonts w:ascii="Cambria" w:hAnsi="Cambria"/>
              </w:rPr>
              <w:t>min: -25 ºC</w:t>
            </w:r>
            <w:r>
              <w:br/>
            </w:r>
            <w:r w:rsidRPr="29EE3B8C">
              <w:rPr>
                <w:rFonts w:ascii="Cambria" w:hAnsi="Cambria"/>
              </w:rPr>
              <w:t>max: 55 ºC</w:t>
            </w:r>
          </w:p>
        </w:tc>
      </w:tr>
      <w:tr w:rsidR="00C52AAE" w:rsidRPr="00C52AAE" w14:paraId="0EA1670D" w14:textId="77777777" w:rsidTr="00C52AAE">
        <w:trPr>
          <w:trHeight w:val="1095"/>
        </w:trPr>
        <w:tc>
          <w:tcPr>
            <w:tcW w:w="5097" w:type="dxa"/>
            <w:vMerge/>
          </w:tcPr>
          <w:p w14:paraId="26A9C390" w14:textId="77777777" w:rsidR="00C52AAE" w:rsidRDefault="00C52AAE"/>
        </w:tc>
        <w:tc>
          <w:tcPr>
            <w:tcW w:w="4366" w:type="dxa"/>
          </w:tcPr>
          <w:p w14:paraId="377D7144" w14:textId="77777777" w:rsidR="00C52AAE" w:rsidRDefault="00C52AAE" w:rsidP="00C52AAE">
            <w:pPr>
              <w:rPr>
                <w:rFonts w:ascii="Cambria" w:eastAsia="Lora" w:hAnsi="Cambria" w:cs="Lora"/>
              </w:rPr>
            </w:pPr>
            <w:r w:rsidRPr="29EE3B8C">
              <w:rPr>
                <w:rFonts w:ascii="Cambria" w:eastAsia="Lora" w:hAnsi="Cambria" w:cs="Lora"/>
              </w:rPr>
              <w:t>Modelo:</w:t>
            </w:r>
          </w:p>
          <w:p w14:paraId="626F06C2" w14:textId="77777777" w:rsidR="00C52AAE" w:rsidRDefault="00C52AAE" w:rsidP="00C52AAE">
            <w:pPr>
              <w:rPr>
                <w:rFonts w:ascii="Cambria" w:eastAsia="Lora" w:hAnsi="Cambria" w:cs="Lora"/>
              </w:rPr>
            </w:pPr>
          </w:p>
          <w:p w14:paraId="58631E23" w14:textId="77777777" w:rsidR="00C52AAE" w:rsidRDefault="00D71605" w:rsidP="00C52AAE">
            <w:pPr>
              <w:rPr>
                <w:rStyle w:val="Hipervnculo"/>
                <w:rFonts w:ascii="Cambria" w:eastAsia="Cambria" w:hAnsi="Cambria" w:cs="Cambria"/>
              </w:rPr>
            </w:pPr>
            <w:hyperlink r:id="rId48">
              <w:r w:rsidR="00C52AAE" w:rsidRPr="71F63C33">
                <w:rPr>
                  <w:rStyle w:val="Hipervnculo"/>
                  <w:rFonts w:ascii="Cambria" w:eastAsia="Cambria" w:hAnsi="Cambria" w:cs="Cambria"/>
                </w:rPr>
                <w:t>Sensor Infrarrojo E18-d80nk Distancia 3-80cm - Tecneu</w:t>
              </w:r>
            </w:hyperlink>
          </w:p>
          <w:p w14:paraId="3D555B6E" w14:textId="0C6FC8F7" w:rsidR="00C52AAE" w:rsidRPr="00C52AAE" w:rsidRDefault="00C52AAE">
            <w:pPr>
              <w:rPr>
                <w:rFonts w:ascii="Cambria" w:eastAsia="Cambria" w:hAnsi="Cambria" w:cs="Cambria"/>
              </w:rPr>
            </w:pPr>
          </w:p>
        </w:tc>
      </w:tr>
    </w:tbl>
    <w:p w14:paraId="1970A655" w14:textId="09BB43C1" w:rsidR="38E290B4" w:rsidRDefault="38E290B4" w:rsidP="29EE3B8C">
      <w:pPr>
        <w:tabs>
          <w:tab w:val="left" w:pos="1227"/>
        </w:tabs>
        <w:rPr>
          <w:rFonts w:ascii="Cambria" w:eastAsia="Lora" w:hAnsi="Cambria" w:cs="Lora"/>
          <w:color w:val="3C78D8"/>
          <w:sz w:val="28"/>
          <w:szCs w:val="28"/>
        </w:rPr>
      </w:pPr>
    </w:p>
    <w:p w14:paraId="64B4664C" w14:textId="3A1761A4" w:rsidR="005B1B5C" w:rsidRDefault="29EE3B8C" w:rsidP="005E1D1A">
      <w:pPr>
        <w:pStyle w:val="Ttulo2"/>
      </w:pPr>
      <w:bookmarkStart w:id="45" w:name="_Toc167307595"/>
      <w:r w:rsidRPr="29EE3B8C">
        <w:t>6.3</w:t>
      </w:r>
      <w:r w:rsidR="00CE647C">
        <w:t>.</w:t>
      </w:r>
      <w:r w:rsidRPr="29EE3B8C">
        <w:t xml:space="preserve"> S</w:t>
      </w:r>
      <w:r w:rsidR="005E1D1A">
        <w:t>ENSOR CAMARA</w:t>
      </w:r>
      <w:bookmarkEnd w:id="45"/>
    </w:p>
    <w:tbl>
      <w:tblPr>
        <w:tblStyle w:val="Tablaconcuadrcula"/>
        <w:tblW w:w="9452" w:type="dxa"/>
        <w:tblLook w:val="04A0" w:firstRow="1" w:lastRow="0" w:firstColumn="1" w:lastColumn="0" w:noHBand="0" w:noVBand="1"/>
      </w:tblPr>
      <w:tblGrid>
        <w:gridCol w:w="4673"/>
        <w:gridCol w:w="4779"/>
      </w:tblGrid>
      <w:tr w:rsidR="004D5A0D" w14:paraId="7E1997DD" w14:textId="77777777" w:rsidTr="004D5A0D">
        <w:trPr>
          <w:trHeight w:val="409"/>
        </w:trPr>
        <w:tc>
          <w:tcPr>
            <w:tcW w:w="9452" w:type="dxa"/>
            <w:gridSpan w:val="2"/>
          </w:tcPr>
          <w:p w14:paraId="6338336C" w14:textId="77777777" w:rsidR="004D5A0D" w:rsidRDefault="004D5A0D">
            <w:pPr>
              <w:pStyle w:val="Ttulo4"/>
              <w:jc w:val="center"/>
              <w:rPr>
                <w:rFonts w:ascii="Cambria" w:hAnsi="Cambria"/>
                <w:i w:val="0"/>
                <w:iCs w:val="0"/>
                <w:color w:val="auto"/>
              </w:rPr>
            </w:pPr>
            <w:r>
              <w:rPr>
                <w:rStyle w:val="Textoennegrita"/>
                <w:rFonts w:ascii="Cambria" w:hAnsi="Cambria"/>
                <w:i w:val="0"/>
                <w:iCs w:val="0"/>
                <w:color w:val="auto"/>
              </w:rPr>
              <w:t>E18-D80NK</w:t>
            </w:r>
            <w:r w:rsidRPr="29EE3B8C">
              <w:rPr>
                <w:rStyle w:val="Textoennegrita"/>
                <w:rFonts w:ascii="Cambria" w:hAnsi="Cambria"/>
                <w:i w:val="0"/>
                <w:iCs w:val="0"/>
                <w:color w:val="auto"/>
              </w:rPr>
              <w:t xml:space="preserve"> </w:t>
            </w:r>
          </w:p>
        </w:tc>
      </w:tr>
      <w:tr w:rsidR="004D5A0D" w14:paraId="1CB435C8" w14:textId="77777777" w:rsidTr="004D5A0D">
        <w:trPr>
          <w:trHeight w:val="2985"/>
        </w:trPr>
        <w:tc>
          <w:tcPr>
            <w:tcW w:w="4673" w:type="dxa"/>
            <w:vMerge w:val="restart"/>
          </w:tcPr>
          <w:p w14:paraId="774A458D" w14:textId="55CD0536" w:rsidR="004D5A0D" w:rsidRDefault="004D5A0D">
            <w:pPr>
              <w:jc w:val="center"/>
            </w:pPr>
            <w:r>
              <w:rPr>
                <w:noProof/>
              </w:rPr>
              <w:drawing>
                <wp:anchor distT="0" distB="0" distL="114300" distR="114300" simplePos="0" relativeHeight="251658259" behindDoc="1" locked="0" layoutInCell="1" allowOverlap="1" wp14:anchorId="23C07DF7" wp14:editId="615B51FF">
                  <wp:simplePos x="0" y="0"/>
                  <wp:positionH relativeFrom="column">
                    <wp:posOffset>248285</wp:posOffset>
                  </wp:positionH>
                  <wp:positionV relativeFrom="paragraph">
                    <wp:posOffset>313055</wp:posOffset>
                  </wp:positionV>
                  <wp:extent cx="2484120" cy="2123440"/>
                  <wp:effectExtent l="0" t="0" r="0" b="0"/>
                  <wp:wrapTight wrapText="bothSides">
                    <wp:wrapPolygon edited="0">
                      <wp:start x="0" y="0"/>
                      <wp:lineTo x="0" y="21316"/>
                      <wp:lineTo x="21368" y="21316"/>
                      <wp:lineTo x="21368" y="0"/>
                      <wp:lineTo x="0" y="0"/>
                    </wp:wrapPolygon>
                  </wp:wrapTight>
                  <wp:docPr id="1808628386" name="Picture 375325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84120" cy="2123440"/>
                          </a:xfrm>
                          <a:prstGeom prst="rect">
                            <a:avLst/>
                          </a:prstGeom>
                        </pic:spPr>
                      </pic:pic>
                    </a:graphicData>
                  </a:graphic>
                </wp:anchor>
              </w:drawing>
            </w:r>
          </w:p>
          <w:p w14:paraId="775B3412" w14:textId="2DEC1ACD" w:rsidR="004D5A0D" w:rsidRDefault="004D5A0D">
            <w:pPr>
              <w:tabs>
                <w:tab w:val="left" w:pos="1853"/>
              </w:tabs>
            </w:pPr>
          </w:p>
        </w:tc>
        <w:tc>
          <w:tcPr>
            <w:tcW w:w="4779" w:type="dxa"/>
          </w:tcPr>
          <w:p w14:paraId="00E98E81" w14:textId="77777777" w:rsidR="004D5A0D" w:rsidRDefault="004D5A0D">
            <w:pPr>
              <w:rPr>
                <w:rFonts w:ascii="Cambria" w:eastAsia="Lora" w:hAnsi="Cambria" w:cs="Lora"/>
              </w:rPr>
            </w:pPr>
          </w:p>
          <w:p w14:paraId="0027B27D" w14:textId="77777777" w:rsidR="004D5A0D" w:rsidRDefault="004D5A0D" w:rsidP="004D5A0D">
            <w:pPr>
              <w:pStyle w:val="Prrafodelista"/>
              <w:numPr>
                <w:ilvl w:val="0"/>
                <w:numId w:val="16"/>
              </w:numPr>
              <w:spacing w:beforeAutospacing="1" w:after="160" w:afterAutospacing="1" w:line="279" w:lineRule="auto"/>
              <w:rPr>
                <w:rFonts w:ascii="Cambria" w:hAnsi="Cambria"/>
              </w:rPr>
            </w:pPr>
            <w:r w:rsidRPr="29EE3B8C">
              <w:rPr>
                <w:rFonts w:ascii="Cambria" w:hAnsi="Cambria"/>
              </w:rPr>
              <w:t>Resolución: 2448 x 2048</w:t>
            </w:r>
          </w:p>
          <w:p w14:paraId="0DF71C1C" w14:textId="77777777" w:rsidR="004D5A0D" w:rsidRDefault="004D5A0D" w:rsidP="004D5A0D">
            <w:pPr>
              <w:pStyle w:val="Prrafodelista"/>
              <w:numPr>
                <w:ilvl w:val="0"/>
                <w:numId w:val="16"/>
              </w:numPr>
              <w:spacing w:beforeAutospacing="1" w:after="160" w:afterAutospacing="1" w:line="279" w:lineRule="auto"/>
              <w:rPr>
                <w:rFonts w:ascii="Cambria" w:hAnsi="Cambria"/>
              </w:rPr>
            </w:pPr>
            <w:r w:rsidRPr="29EE3B8C">
              <w:rPr>
                <w:rFonts w:ascii="Cambria" w:hAnsi="Cambria"/>
              </w:rPr>
              <w:t>Frecuencia: 80 Hz</w:t>
            </w:r>
          </w:p>
          <w:p w14:paraId="5BFE2893" w14:textId="77777777" w:rsidR="004D5A0D" w:rsidRDefault="004D5A0D" w:rsidP="004D5A0D">
            <w:pPr>
              <w:pStyle w:val="Prrafodelista"/>
              <w:numPr>
                <w:ilvl w:val="0"/>
                <w:numId w:val="16"/>
              </w:numPr>
              <w:spacing w:beforeAutospacing="1" w:after="160" w:afterAutospacing="1" w:line="279" w:lineRule="auto"/>
              <w:rPr>
                <w:rFonts w:ascii="Cambria" w:hAnsi="Cambria"/>
              </w:rPr>
            </w:pPr>
            <w:r w:rsidRPr="29EE3B8C">
              <w:rPr>
                <w:rFonts w:ascii="Cambria" w:hAnsi="Cambria"/>
              </w:rPr>
              <w:t>Voltaje operativo de suministro: 24 V</w:t>
            </w:r>
          </w:p>
          <w:p w14:paraId="406785C5" w14:textId="77777777" w:rsidR="004D5A0D" w:rsidRDefault="004D5A0D" w:rsidP="004D5A0D">
            <w:pPr>
              <w:pStyle w:val="Prrafodelista"/>
              <w:numPr>
                <w:ilvl w:val="0"/>
                <w:numId w:val="16"/>
              </w:numPr>
              <w:spacing w:beforeAutospacing="1" w:after="160" w:afterAutospacing="1" w:line="279" w:lineRule="auto"/>
              <w:rPr>
                <w:rFonts w:ascii="Cambria" w:hAnsi="Cambria"/>
              </w:rPr>
            </w:pPr>
            <w:r w:rsidRPr="29EE3B8C">
              <w:rPr>
                <w:rFonts w:ascii="Cambria" w:hAnsi="Cambria"/>
              </w:rPr>
              <w:t>Peso unitario: 165g</w:t>
            </w:r>
          </w:p>
          <w:p w14:paraId="5E83B7F9" w14:textId="77777777" w:rsidR="004D5A0D" w:rsidRDefault="004D5A0D" w:rsidP="004D5A0D">
            <w:pPr>
              <w:pStyle w:val="Prrafodelista"/>
              <w:numPr>
                <w:ilvl w:val="0"/>
                <w:numId w:val="16"/>
              </w:numPr>
              <w:spacing w:beforeAutospacing="1" w:after="160" w:afterAutospacing="1" w:line="279" w:lineRule="auto"/>
              <w:rPr>
                <w:rFonts w:ascii="Cambria" w:hAnsi="Cambria"/>
              </w:rPr>
            </w:pPr>
            <w:r w:rsidRPr="29EE3B8C">
              <w:rPr>
                <w:rFonts w:ascii="Cambria" w:hAnsi="Cambria"/>
              </w:rPr>
              <w:t xml:space="preserve">Temperatura optativa: </w:t>
            </w:r>
            <w:r>
              <w:br/>
            </w:r>
            <w:r w:rsidRPr="29EE3B8C">
              <w:rPr>
                <w:rFonts w:ascii="Cambria" w:hAnsi="Cambria"/>
              </w:rPr>
              <w:t>min: 0 ºC</w:t>
            </w:r>
            <w:r>
              <w:br/>
            </w:r>
            <w:r w:rsidRPr="29EE3B8C">
              <w:rPr>
                <w:rFonts w:ascii="Cambria" w:hAnsi="Cambria"/>
              </w:rPr>
              <w:t>max: 57 ºC</w:t>
            </w:r>
          </w:p>
          <w:p w14:paraId="7D5E10B7" w14:textId="38A3D4CE" w:rsidR="004D5A0D" w:rsidRDefault="004D5A0D" w:rsidP="004D5A0D">
            <w:pPr>
              <w:pStyle w:val="Prrafodelista"/>
              <w:spacing w:beforeAutospacing="1" w:afterAutospacing="1" w:line="279" w:lineRule="auto"/>
              <w:rPr>
                <w:rFonts w:ascii="Cambria" w:hAnsi="Cambria"/>
              </w:rPr>
            </w:pPr>
          </w:p>
        </w:tc>
      </w:tr>
      <w:tr w:rsidR="004D5A0D" w:rsidRPr="008E5835" w14:paraId="1654D2D1" w14:textId="77777777" w:rsidTr="004D5A0D">
        <w:trPr>
          <w:trHeight w:val="1095"/>
        </w:trPr>
        <w:tc>
          <w:tcPr>
            <w:tcW w:w="4673" w:type="dxa"/>
            <w:vMerge/>
          </w:tcPr>
          <w:p w14:paraId="48800735" w14:textId="77777777" w:rsidR="004D5A0D" w:rsidRDefault="004D5A0D"/>
        </w:tc>
        <w:tc>
          <w:tcPr>
            <w:tcW w:w="4779" w:type="dxa"/>
          </w:tcPr>
          <w:p w14:paraId="0FEA9EA3" w14:textId="77777777" w:rsidR="004D5A0D" w:rsidRDefault="004D5A0D" w:rsidP="004D5A0D">
            <w:pPr>
              <w:rPr>
                <w:rFonts w:ascii="Cambria" w:eastAsia="Lora" w:hAnsi="Cambria" w:cs="Lora"/>
                <w:lang w:val="en-US"/>
              </w:rPr>
            </w:pPr>
            <w:r w:rsidRPr="00957E8C">
              <w:rPr>
                <w:rFonts w:ascii="Cambria" w:eastAsia="Lora" w:hAnsi="Cambria" w:cs="Lora"/>
                <w:lang w:val="en-US"/>
              </w:rPr>
              <w:t>Modelo:</w:t>
            </w:r>
          </w:p>
          <w:p w14:paraId="68685986" w14:textId="77777777" w:rsidR="004D5A0D" w:rsidRPr="00957E8C" w:rsidRDefault="004D5A0D" w:rsidP="004D5A0D">
            <w:pPr>
              <w:rPr>
                <w:rFonts w:ascii="Cambria" w:eastAsia="Lora" w:hAnsi="Cambria" w:cs="Lora"/>
                <w:lang w:val="en-US"/>
              </w:rPr>
            </w:pPr>
          </w:p>
          <w:p w14:paraId="311539BD" w14:textId="36D47CF3" w:rsidR="004D5A0D" w:rsidRPr="004D5A0D" w:rsidRDefault="00D71605" w:rsidP="004D5A0D">
            <w:pPr>
              <w:rPr>
                <w:rFonts w:ascii="Cambria" w:eastAsia="Cambria" w:hAnsi="Cambria" w:cs="Cambria"/>
                <w:lang w:val="en-US"/>
              </w:rPr>
            </w:pPr>
            <w:hyperlink r:id="rId50">
              <w:r w:rsidR="004D5A0D" w:rsidRPr="71F63C33">
                <w:rPr>
                  <w:rStyle w:val="Hipervnculo"/>
                  <w:rFonts w:ascii="Cambria" w:eastAsia="Cambria" w:hAnsi="Cambria" w:cs="Cambria"/>
                  <w:lang w:val="en-US"/>
                </w:rPr>
                <w:t>DataMan 370 Series | Machine Vision from Cognex (chromos.ch)</w:t>
              </w:r>
            </w:hyperlink>
          </w:p>
        </w:tc>
      </w:tr>
    </w:tbl>
    <w:p w14:paraId="25394BBD" w14:textId="712B87F4" w:rsidR="005B1B5C" w:rsidRPr="00957E8C" w:rsidRDefault="005B1B5C" w:rsidP="29EE3B8C">
      <w:pPr>
        <w:tabs>
          <w:tab w:val="left" w:pos="1227"/>
        </w:tabs>
        <w:rPr>
          <w:rFonts w:ascii="Cambria" w:eastAsia="Lora" w:hAnsi="Cambria" w:cs="Lora"/>
          <w:color w:val="3C78D8"/>
          <w:sz w:val="28"/>
          <w:szCs w:val="28"/>
          <w:lang w:val="en-US"/>
        </w:rPr>
      </w:pPr>
    </w:p>
    <w:p w14:paraId="0D4A2369" w14:textId="2E09B31C" w:rsidR="36062579" w:rsidRDefault="005E1D1A" w:rsidP="005E1D1A">
      <w:pPr>
        <w:pStyle w:val="Ttulo2"/>
      </w:pPr>
      <w:bookmarkStart w:id="46" w:name="_Toc167307596"/>
      <w:r w:rsidRPr="29EE3B8C">
        <w:t>6.4</w:t>
      </w:r>
      <w:r w:rsidR="00CE647C">
        <w:t>.</w:t>
      </w:r>
      <w:r w:rsidRPr="29EE3B8C">
        <w:t xml:space="preserve"> SENSOR DE FIN DE CARRERA</w:t>
      </w:r>
      <w:bookmarkEnd w:id="46"/>
    </w:p>
    <w:tbl>
      <w:tblPr>
        <w:tblStyle w:val="Tablaconcuadrcula"/>
        <w:tblW w:w="0" w:type="auto"/>
        <w:tblLook w:val="04A0" w:firstRow="1" w:lastRow="0" w:firstColumn="1" w:lastColumn="0" w:noHBand="0" w:noVBand="1"/>
      </w:tblPr>
      <w:tblGrid>
        <w:gridCol w:w="4881"/>
        <w:gridCol w:w="4469"/>
      </w:tblGrid>
      <w:tr w:rsidR="29EE3B8C" w14:paraId="502F2A75" w14:textId="77777777" w:rsidTr="7B4B3B07">
        <w:trPr>
          <w:trHeight w:val="409"/>
        </w:trPr>
        <w:tc>
          <w:tcPr>
            <w:tcW w:w="9350" w:type="dxa"/>
            <w:gridSpan w:val="2"/>
          </w:tcPr>
          <w:p w14:paraId="5464BD56" w14:textId="0AA22B1E" w:rsidR="29EE3B8C" w:rsidRDefault="29EE3B8C" w:rsidP="29EE3B8C">
            <w:pPr>
              <w:pStyle w:val="Ttulo4"/>
              <w:jc w:val="center"/>
              <w:rPr>
                <w:rFonts w:ascii="Cambria" w:hAnsi="Cambria"/>
                <w:i w:val="0"/>
                <w:iCs w:val="0"/>
                <w:color w:val="auto"/>
              </w:rPr>
            </w:pPr>
            <w:r w:rsidRPr="29EE3B8C">
              <w:rPr>
                <w:rStyle w:val="Textoennegrita"/>
                <w:rFonts w:ascii="Cambria" w:hAnsi="Cambria"/>
                <w:i w:val="0"/>
                <w:iCs w:val="0"/>
                <w:color w:val="auto"/>
              </w:rPr>
              <w:t xml:space="preserve">ZCKJ1H7 </w:t>
            </w:r>
          </w:p>
        </w:tc>
      </w:tr>
      <w:tr w:rsidR="29EE3B8C" w14:paraId="3FD61410" w14:textId="77777777" w:rsidTr="7B4B3B07">
        <w:trPr>
          <w:trHeight w:val="3570"/>
        </w:trPr>
        <w:tc>
          <w:tcPr>
            <w:tcW w:w="4881" w:type="dxa"/>
            <w:vMerge w:val="restart"/>
          </w:tcPr>
          <w:p w14:paraId="1001A719" w14:textId="00086F3F" w:rsidR="29EE3B8C" w:rsidRDefault="29EE3B8C" w:rsidP="71F63C33">
            <w:pPr>
              <w:jc w:val="center"/>
            </w:pPr>
            <w:r>
              <w:rPr>
                <w:noProof/>
              </w:rPr>
              <w:drawing>
                <wp:inline distT="0" distB="0" distL="0" distR="0" wp14:anchorId="4FD1D17A" wp14:editId="0836209C">
                  <wp:extent cx="2038350" cy="2952750"/>
                  <wp:effectExtent l="0" t="0" r="0" b="0"/>
                  <wp:docPr id="1166086446" name="Picture 1166086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38350" cy="2952750"/>
                          </a:xfrm>
                          <a:prstGeom prst="rect">
                            <a:avLst/>
                          </a:prstGeom>
                        </pic:spPr>
                      </pic:pic>
                    </a:graphicData>
                  </a:graphic>
                </wp:inline>
              </w:drawing>
            </w:r>
          </w:p>
          <w:p w14:paraId="5527B0C7" w14:textId="740E2F27" w:rsidR="29EE3B8C" w:rsidRDefault="29EE3B8C" w:rsidP="29EE3B8C">
            <w:pPr>
              <w:tabs>
                <w:tab w:val="left" w:pos="1853"/>
              </w:tabs>
            </w:pPr>
          </w:p>
        </w:tc>
        <w:tc>
          <w:tcPr>
            <w:tcW w:w="4469" w:type="dxa"/>
          </w:tcPr>
          <w:p w14:paraId="6A7D516F" w14:textId="77777777" w:rsidR="29EE3B8C" w:rsidRDefault="29EE3B8C" w:rsidP="29EE3B8C">
            <w:pPr>
              <w:rPr>
                <w:rFonts w:ascii="Cambria" w:eastAsia="Lora" w:hAnsi="Cambria" w:cs="Lora"/>
              </w:rPr>
            </w:pPr>
          </w:p>
          <w:p w14:paraId="1F0780BC" w14:textId="44188794" w:rsidR="29EE3B8C" w:rsidRDefault="29EE3B8C" w:rsidP="29EE3B8C">
            <w:pPr>
              <w:pStyle w:val="Prrafodelista"/>
              <w:numPr>
                <w:ilvl w:val="0"/>
                <w:numId w:val="16"/>
              </w:numPr>
              <w:spacing w:beforeAutospacing="1" w:afterAutospacing="1" w:line="279" w:lineRule="auto"/>
              <w:rPr>
                <w:rFonts w:ascii="Cambria" w:hAnsi="Cambria"/>
              </w:rPr>
            </w:pPr>
            <w:r w:rsidRPr="29EE3B8C">
              <w:rPr>
                <w:rFonts w:ascii="Cambria" w:hAnsi="Cambria"/>
              </w:rPr>
              <w:t>Velocidad mínima de actuación: 0.01m/min</w:t>
            </w:r>
          </w:p>
          <w:p w14:paraId="163A79A9" w14:textId="5251615E" w:rsidR="29EE3B8C" w:rsidRDefault="29EE3B8C" w:rsidP="29EE3B8C">
            <w:pPr>
              <w:pStyle w:val="Prrafodelista"/>
              <w:numPr>
                <w:ilvl w:val="0"/>
                <w:numId w:val="16"/>
              </w:numPr>
              <w:spacing w:beforeAutospacing="1" w:afterAutospacing="1" w:line="279" w:lineRule="auto"/>
              <w:rPr>
                <w:rFonts w:ascii="Cambria" w:hAnsi="Cambria"/>
              </w:rPr>
            </w:pPr>
            <w:r w:rsidRPr="29EE3B8C">
              <w:rPr>
                <w:rFonts w:ascii="Cambria" w:hAnsi="Cambria"/>
              </w:rPr>
              <w:t>Peso unitario: 300g</w:t>
            </w:r>
          </w:p>
          <w:p w14:paraId="5A55D102" w14:textId="681394E3" w:rsidR="29EE3B8C" w:rsidRDefault="29EE3B8C" w:rsidP="29EE3B8C">
            <w:pPr>
              <w:pStyle w:val="Prrafodelista"/>
              <w:spacing w:beforeAutospacing="1" w:afterAutospacing="1" w:line="279" w:lineRule="auto"/>
              <w:rPr>
                <w:rFonts w:ascii="Cambria" w:hAnsi="Cambria"/>
              </w:rPr>
            </w:pPr>
          </w:p>
        </w:tc>
      </w:tr>
      <w:tr w:rsidR="29EE3B8C" w14:paraId="1A42BB4E" w14:textId="77777777" w:rsidTr="7B4B3B07">
        <w:trPr>
          <w:trHeight w:val="1515"/>
        </w:trPr>
        <w:tc>
          <w:tcPr>
            <w:tcW w:w="4881" w:type="dxa"/>
            <w:vMerge/>
          </w:tcPr>
          <w:p w14:paraId="1E30B523" w14:textId="77777777" w:rsidR="00621821" w:rsidRDefault="00621821"/>
        </w:tc>
        <w:tc>
          <w:tcPr>
            <w:tcW w:w="4469" w:type="dxa"/>
          </w:tcPr>
          <w:p w14:paraId="759761D6" w14:textId="1E62E0E9" w:rsidR="29EE3B8C" w:rsidRDefault="29EE3B8C" w:rsidP="29EE3B8C">
            <w:pPr>
              <w:rPr>
                <w:rFonts w:ascii="Cambria" w:eastAsia="Lora" w:hAnsi="Cambria" w:cs="Lora"/>
              </w:rPr>
            </w:pPr>
            <w:r w:rsidRPr="29EE3B8C">
              <w:rPr>
                <w:rFonts w:ascii="Cambria" w:eastAsia="Lora" w:hAnsi="Cambria" w:cs="Lora"/>
              </w:rPr>
              <w:t>Modelo:</w:t>
            </w:r>
          </w:p>
          <w:p w14:paraId="7F69BD2F" w14:textId="7EDD8866" w:rsidR="29EE3B8C" w:rsidRDefault="00D71605" w:rsidP="71F63C33">
            <w:pPr>
              <w:rPr>
                <w:rFonts w:ascii="Cambria" w:eastAsia="Cambria" w:hAnsi="Cambria" w:cs="Cambria"/>
              </w:rPr>
            </w:pPr>
            <w:hyperlink r:id="rId52">
              <w:r w:rsidR="71F63C33" w:rsidRPr="71F63C33">
                <w:rPr>
                  <w:rStyle w:val="Hipervnculo"/>
                  <w:rFonts w:ascii="Cambria" w:eastAsia="Cambria" w:hAnsi="Cambria" w:cs="Cambria"/>
                </w:rPr>
                <w:t>ZCKJ1H7 Telemecanique | Mouser España</w:t>
              </w:r>
            </w:hyperlink>
          </w:p>
        </w:tc>
      </w:tr>
    </w:tbl>
    <w:p w14:paraId="1E77D6DA" w14:textId="384F4562" w:rsidR="36062579" w:rsidRDefault="36062579" w:rsidP="29EE3B8C">
      <w:pPr>
        <w:rPr>
          <w:rFonts w:ascii="Cambria" w:eastAsia="Cambria" w:hAnsi="Cambria" w:cs="Cambria"/>
          <w:lang w:val="en-US"/>
        </w:rPr>
      </w:pPr>
    </w:p>
    <w:p w14:paraId="2C4B78EA" w14:textId="5DB7E1DA" w:rsidR="38E290B4" w:rsidRDefault="38E290B4" w:rsidP="38E290B4">
      <w:pPr>
        <w:rPr>
          <w:rFonts w:ascii="Cambria" w:eastAsia="Cambria" w:hAnsi="Cambria" w:cs="Cambria"/>
        </w:rPr>
      </w:pPr>
    </w:p>
    <w:p w14:paraId="0341C953" w14:textId="0109C9FD" w:rsidR="29EE3B8C" w:rsidRDefault="29EE3B8C" w:rsidP="005E1D1A">
      <w:pPr>
        <w:pStyle w:val="Ttulo1"/>
      </w:pPr>
      <w:bookmarkStart w:id="47" w:name="_Toc167307597"/>
      <w:r w:rsidRPr="29EE3B8C">
        <w:t>7. DESCRIPCION DE LOS ACTUADORES</w:t>
      </w:r>
      <w:bookmarkEnd w:id="47"/>
    </w:p>
    <w:p w14:paraId="2FAF55D8" w14:textId="6384E350" w:rsidR="29EE3B8C" w:rsidRDefault="005E1D1A" w:rsidP="005E1D1A">
      <w:pPr>
        <w:pStyle w:val="Ttulo2"/>
      </w:pPr>
      <w:bookmarkStart w:id="48" w:name="_Toc167307598"/>
      <w:r w:rsidRPr="71F63C33">
        <w:t>7.1</w:t>
      </w:r>
      <w:r w:rsidR="0091297D">
        <w:t>.</w:t>
      </w:r>
      <w:r w:rsidRPr="71F63C33">
        <w:t xml:space="preserve"> PISTÓN NEUMÁTICO DE DOBLE EFECTO</w:t>
      </w:r>
      <w:bookmarkEnd w:id="48"/>
    </w:p>
    <w:tbl>
      <w:tblPr>
        <w:tblStyle w:val="Tablaconcuadrcula"/>
        <w:tblW w:w="0" w:type="auto"/>
        <w:tblLook w:val="04A0" w:firstRow="1" w:lastRow="0" w:firstColumn="1" w:lastColumn="0" w:noHBand="0" w:noVBand="1"/>
      </w:tblPr>
      <w:tblGrid>
        <w:gridCol w:w="4881"/>
        <w:gridCol w:w="4469"/>
      </w:tblGrid>
      <w:tr w:rsidR="29EE3B8C" w14:paraId="5C161CDD" w14:textId="77777777" w:rsidTr="71F63C33">
        <w:trPr>
          <w:trHeight w:val="409"/>
        </w:trPr>
        <w:tc>
          <w:tcPr>
            <w:tcW w:w="9350" w:type="dxa"/>
            <w:gridSpan w:val="2"/>
          </w:tcPr>
          <w:p w14:paraId="615F30C1" w14:textId="0AA22B1E" w:rsidR="29EE3B8C" w:rsidRDefault="29EE3B8C" w:rsidP="29EE3B8C">
            <w:pPr>
              <w:pStyle w:val="Ttulo4"/>
              <w:jc w:val="center"/>
              <w:rPr>
                <w:rFonts w:ascii="Cambria" w:hAnsi="Cambria"/>
                <w:i w:val="0"/>
                <w:iCs w:val="0"/>
                <w:color w:val="auto"/>
              </w:rPr>
            </w:pPr>
            <w:r w:rsidRPr="29EE3B8C">
              <w:rPr>
                <w:rStyle w:val="Textoennegrita"/>
                <w:rFonts w:ascii="Cambria" w:hAnsi="Cambria"/>
                <w:i w:val="0"/>
                <w:iCs w:val="0"/>
                <w:color w:val="auto"/>
              </w:rPr>
              <w:t xml:space="preserve">ZCKJ1H7 </w:t>
            </w:r>
          </w:p>
        </w:tc>
      </w:tr>
      <w:tr w:rsidR="29EE3B8C" w14:paraId="6FD76D2A" w14:textId="77777777" w:rsidTr="71F63C33">
        <w:trPr>
          <w:trHeight w:val="2400"/>
        </w:trPr>
        <w:tc>
          <w:tcPr>
            <w:tcW w:w="4881" w:type="dxa"/>
            <w:vMerge w:val="restart"/>
          </w:tcPr>
          <w:p w14:paraId="4E573313" w14:textId="7C0879A2" w:rsidR="29EE3B8C" w:rsidRDefault="29EE3B8C" w:rsidP="29EE3B8C">
            <w:pPr>
              <w:jc w:val="center"/>
            </w:pPr>
            <w:r>
              <w:rPr>
                <w:noProof/>
              </w:rPr>
              <w:drawing>
                <wp:inline distT="0" distB="0" distL="0" distR="0" wp14:anchorId="6EFC0815" wp14:editId="7EEFDB75">
                  <wp:extent cx="2952750" cy="2105025"/>
                  <wp:effectExtent l="0" t="0" r="0" b="0"/>
                  <wp:docPr id="1039969668" name="Picture 1039969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52750" cy="2105025"/>
                          </a:xfrm>
                          <a:prstGeom prst="rect">
                            <a:avLst/>
                          </a:prstGeom>
                        </pic:spPr>
                      </pic:pic>
                    </a:graphicData>
                  </a:graphic>
                </wp:inline>
              </w:drawing>
            </w:r>
          </w:p>
          <w:p w14:paraId="351093CF" w14:textId="740E2F27" w:rsidR="29EE3B8C" w:rsidRDefault="29EE3B8C" w:rsidP="29EE3B8C">
            <w:pPr>
              <w:tabs>
                <w:tab w:val="left" w:pos="1853"/>
              </w:tabs>
            </w:pPr>
          </w:p>
        </w:tc>
        <w:tc>
          <w:tcPr>
            <w:tcW w:w="4469" w:type="dxa"/>
          </w:tcPr>
          <w:p w14:paraId="66F2954F" w14:textId="77777777" w:rsidR="29EE3B8C" w:rsidRDefault="29EE3B8C" w:rsidP="29EE3B8C">
            <w:pPr>
              <w:rPr>
                <w:rFonts w:ascii="Cambria" w:eastAsia="Lora" w:hAnsi="Cambria" w:cs="Lora"/>
              </w:rPr>
            </w:pPr>
          </w:p>
          <w:p w14:paraId="75FA37AD" w14:textId="01810ACD" w:rsidR="29EE3B8C" w:rsidRDefault="29EE3B8C" w:rsidP="29EE3B8C">
            <w:pPr>
              <w:pStyle w:val="Prrafodelista"/>
              <w:numPr>
                <w:ilvl w:val="0"/>
                <w:numId w:val="16"/>
              </w:numPr>
              <w:spacing w:beforeAutospacing="1" w:afterAutospacing="1" w:line="279" w:lineRule="auto"/>
              <w:rPr>
                <w:rFonts w:ascii="Cambria" w:hAnsi="Cambria"/>
              </w:rPr>
            </w:pPr>
            <w:r w:rsidRPr="29EE3B8C">
              <w:rPr>
                <w:rFonts w:ascii="Cambria" w:hAnsi="Cambria"/>
              </w:rPr>
              <w:t>Diámetro: 80 mm</w:t>
            </w:r>
          </w:p>
          <w:p w14:paraId="7CE15275" w14:textId="3EA6A7D8" w:rsidR="29EE3B8C" w:rsidRDefault="29EE3B8C" w:rsidP="29EE3B8C">
            <w:pPr>
              <w:pStyle w:val="Prrafodelista"/>
              <w:numPr>
                <w:ilvl w:val="0"/>
                <w:numId w:val="16"/>
              </w:numPr>
              <w:spacing w:beforeAutospacing="1" w:afterAutospacing="1" w:line="279" w:lineRule="auto"/>
              <w:rPr>
                <w:rFonts w:ascii="Cambria" w:hAnsi="Cambria"/>
              </w:rPr>
            </w:pPr>
            <w:r w:rsidRPr="29EE3B8C">
              <w:rPr>
                <w:rFonts w:ascii="Cambria" w:hAnsi="Cambria"/>
              </w:rPr>
              <w:t>Carrera: 1000 mm</w:t>
            </w:r>
          </w:p>
          <w:p w14:paraId="1E4D0370" w14:textId="063627CA" w:rsidR="29EE3B8C" w:rsidRDefault="29EE3B8C" w:rsidP="29EE3B8C">
            <w:pPr>
              <w:pStyle w:val="Prrafodelista"/>
              <w:numPr>
                <w:ilvl w:val="0"/>
                <w:numId w:val="16"/>
              </w:numPr>
              <w:spacing w:beforeAutospacing="1" w:afterAutospacing="1" w:line="279" w:lineRule="auto"/>
              <w:rPr>
                <w:rFonts w:ascii="Cambria" w:hAnsi="Cambria"/>
              </w:rPr>
            </w:pPr>
            <w:r w:rsidRPr="29EE3B8C">
              <w:rPr>
                <w:rFonts w:ascii="Cambria" w:hAnsi="Cambria"/>
              </w:rPr>
              <w:t>Capacidad: 2520 N / 252 kg</w:t>
            </w:r>
          </w:p>
          <w:p w14:paraId="62FADB47" w14:textId="681394E3" w:rsidR="29EE3B8C" w:rsidRDefault="29EE3B8C" w:rsidP="29EE3B8C">
            <w:pPr>
              <w:pStyle w:val="Prrafodelista"/>
              <w:spacing w:beforeAutospacing="1" w:afterAutospacing="1" w:line="279" w:lineRule="auto"/>
              <w:rPr>
                <w:rFonts w:ascii="Cambria" w:hAnsi="Cambria"/>
              </w:rPr>
            </w:pPr>
          </w:p>
        </w:tc>
      </w:tr>
      <w:tr w:rsidR="29EE3B8C" w14:paraId="11BD96A8" w14:textId="77777777" w:rsidTr="71F63C33">
        <w:trPr>
          <w:trHeight w:val="1530"/>
        </w:trPr>
        <w:tc>
          <w:tcPr>
            <w:tcW w:w="4881" w:type="dxa"/>
            <w:vMerge/>
          </w:tcPr>
          <w:p w14:paraId="78F3A806" w14:textId="77777777" w:rsidR="00621821" w:rsidRDefault="00621821"/>
        </w:tc>
        <w:tc>
          <w:tcPr>
            <w:tcW w:w="4469" w:type="dxa"/>
          </w:tcPr>
          <w:p w14:paraId="2F0B5EAC" w14:textId="1E62E0E9" w:rsidR="29EE3B8C" w:rsidRDefault="29EE3B8C" w:rsidP="29EE3B8C">
            <w:pPr>
              <w:rPr>
                <w:rFonts w:ascii="Cambria" w:eastAsia="Lora" w:hAnsi="Cambria" w:cs="Lora"/>
              </w:rPr>
            </w:pPr>
            <w:r w:rsidRPr="29EE3B8C">
              <w:rPr>
                <w:rFonts w:ascii="Cambria" w:eastAsia="Lora" w:hAnsi="Cambria" w:cs="Lora"/>
              </w:rPr>
              <w:t>Modelo:</w:t>
            </w:r>
          </w:p>
          <w:p w14:paraId="2CF3C717" w14:textId="420FBC61" w:rsidR="29EE3B8C" w:rsidRDefault="00D71605" w:rsidP="71F63C33">
            <w:pPr>
              <w:rPr>
                <w:rFonts w:ascii="Cambria" w:eastAsia="Cambria" w:hAnsi="Cambria" w:cs="Cambria"/>
              </w:rPr>
            </w:pPr>
            <w:hyperlink r:id="rId54" w:anchor="reco_item_pos=1&amp;reco_backend=machinalis-seller-items-pdp&amp;reco_backend_type=low_level&amp;reco_client=vip-seller_items-above&amp;reco_id=f2def4f6-880e-4328-ad6f-7e3eb0f8042a">
              <w:r w:rsidR="71F63C33" w:rsidRPr="71F63C33">
                <w:rPr>
                  <w:rStyle w:val="Hipervnculo"/>
                  <w:rFonts w:ascii="Cambria" w:eastAsia="Cambria" w:hAnsi="Cambria" w:cs="Cambria"/>
                </w:rPr>
                <w:t>Cilindro Neumatico Iso Doble Efecto Ø80mm X Carrera 1000mm | Envío gratis (mercadolibre.com.mx)</w:t>
              </w:r>
            </w:hyperlink>
          </w:p>
        </w:tc>
      </w:tr>
    </w:tbl>
    <w:p w14:paraId="35FCD230" w14:textId="37897249" w:rsidR="29EE3B8C" w:rsidRDefault="29EE3B8C" w:rsidP="29EE3B8C">
      <w:pPr>
        <w:rPr>
          <w:rFonts w:ascii="Cambria" w:eastAsia="Cambria" w:hAnsi="Cambria" w:cs="Cambria"/>
        </w:rPr>
      </w:pPr>
    </w:p>
    <w:p w14:paraId="451D3284" w14:textId="7E25921B" w:rsidR="29EE3B8C" w:rsidRDefault="29EE3B8C" w:rsidP="29EE3B8C">
      <w:pPr>
        <w:rPr>
          <w:rFonts w:ascii="Cambria" w:eastAsia="Cambria" w:hAnsi="Cambria" w:cs="Cambria"/>
        </w:rPr>
      </w:pPr>
    </w:p>
    <w:p w14:paraId="3B3D9827" w14:textId="3C0B1288" w:rsidR="29EE3B8C" w:rsidRDefault="29EE3B8C" w:rsidP="00D5156F">
      <w:pPr>
        <w:pStyle w:val="Ttulo1"/>
      </w:pPr>
      <w:bookmarkStart w:id="49" w:name="_Toc167307599"/>
      <w:r w:rsidRPr="29EE3B8C">
        <w:t>8. DESCRIPCION DE LOS SISTEMAS DE TRANSPORTE:</w:t>
      </w:r>
      <w:bookmarkEnd w:id="49"/>
    </w:p>
    <w:p w14:paraId="31C9C082" w14:textId="45290D8B" w:rsidR="29EE3B8C" w:rsidRDefault="29EE3B8C" w:rsidP="005B304C">
      <w:pPr>
        <w:pStyle w:val="Ttulo2"/>
      </w:pPr>
      <w:bookmarkStart w:id="50" w:name="_Toc167307600"/>
      <w:r w:rsidRPr="29EE3B8C">
        <w:t>8.1</w:t>
      </w:r>
      <w:r w:rsidR="00CE647C">
        <w:t>.</w:t>
      </w:r>
      <w:r w:rsidRPr="29EE3B8C">
        <w:t xml:space="preserve"> AGV (Vehículo Guiado Automatizado)</w:t>
      </w:r>
      <w:bookmarkEnd w:id="50"/>
    </w:p>
    <w:p w14:paraId="3D5FE5F2" w14:textId="07CE0266" w:rsidR="29EE3B8C" w:rsidRDefault="7B4B3B07" w:rsidP="29EE3B8C">
      <w:pPr>
        <w:jc w:val="both"/>
        <w:rPr>
          <w:rFonts w:ascii="Cambria" w:eastAsia="Cambria" w:hAnsi="Cambria" w:cs="Cambria"/>
        </w:rPr>
      </w:pPr>
      <w:r w:rsidRPr="7B4B3B07">
        <w:rPr>
          <w:rFonts w:ascii="Cambria" w:eastAsia="Cambria" w:hAnsi="Cambria" w:cs="Cambria"/>
        </w:rPr>
        <w:t>Los AGV`s son vehículos autónomos de transporte de materiales y productos, que permiten la correcta comunicación entre diversas celdas. Con la implementación de AGV`s en las plantas industriales se ha conseguido agilizar los transportes, que anteriormente eran realizados por operarios con sus limitaciones. Estos vehículos utilizan sistemas de navegación y control, que les permiten desplazarse por la planta de manera segura y evitando obstáculos. En esta planta se usarán dos modelos distintos de AGV`s según la carga que tienen que transportar. Por un lado, se empleará un modelo con gran capacidad de carga para transportar el material pesado (como puede ser una bobina de metal), y, por otro lado, se emplearán AGV`s de menor tamaño y con mayor maniobrabilidad para el resto de productos.</w:t>
      </w:r>
    </w:p>
    <w:tbl>
      <w:tblPr>
        <w:tblStyle w:val="Tablaconcuadrcula"/>
        <w:tblW w:w="0" w:type="auto"/>
        <w:tblLook w:val="04A0" w:firstRow="1" w:lastRow="0" w:firstColumn="1" w:lastColumn="0" w:noHBand="0" w:noVBand="1"/>
      </w:tblPr>
      <w:tblGrid>
        <w:gridCol w:w="4881"/>
        <w:gridCol w:w="4469"/>
      </w:tblGrid>
      <w:tr w:rsidR="29EE3B8C" w14:paraId="3EA52E3C" w14:textId="77777777" w:rsidTr="71F63C33">
        <w:trPr>
          <w:trHeight w:val="420"/>
        </w:trPr>
        <w:tc>
          <w:tcPr>
            <w:tcW w:w="9350" w:type="dxa"/>
            <w:gridSpan w:val="2"/>
          </w:tcPr>
          <w:p w14:paraId="0CEE184E" w14:textId="451F372F" w:rsidR="29EE3B8C" w:rsidRDefault="3FFFE102" w:rsidP="3FFFE102">
            <w:pPr>
              <w:pStyle w:val="Ttulo4"/>
              <w:spacing w:line="279" w:lineRule="auto"/>
              <w:jc w:val="center"/>
              <w:rPr>
                <w:rStyle w:val="Textoennegrita"/>
                <w:rFonts w:ascii="Cambria" w:hAnsi="Cambria"/>
                <w:i w:val="0"/>
                <w:iCs w:val="0"/>
                <w:color w:val="auto"/>
              </w:rPr>
            </w:pPr>
            <w:r w:rsidRPr="3FFFE102">
              <w:rPr>
                <w:rStyle w:val="Textoennegrita"/>
                <w:rFonts w:ascii="Cambria" w:hAnsi="Cambria"/>
                <w:i w:val="0"/>
                <w:iCs w:val="0"/>
                <w:color w:val="auto"/>
              </w:rPr>
              <w:t>MiR600</w:t>
            </w:r>
          </w:p>
        </w:tc>
      </w:tr>
      <w:tr w:rsidR="29EE3B8C" w14:paraId="13A5A594" w14:textId="77777777" w:rsidTr="71F63C33">
        <w:trPr>
          <w:trHeight w:val="3000"/>
        </w:trPr>
        <w:tc>
          <w:tcPr>
            <w:tcW w:w="4881" w:type="dxa"/>
            <w:vMerge w:val="restart"/>
          </w:tcPr>
          <w:p w14:paraId="13BA0A53" w14:textId="4602D68A" w:rsidR="29EE3B8C" w:rsidRDefault="29EE3B8C" w:rsidP="3FFFE102">
            <w:pPr>
              <w:jc w:val="center"/>
            </w:pPr>
            <w:r>
              <w:rPr>
                <w:noProof/>
              </w:rPr>
              <w:drawing>
                <wp:inline distT="0" distB="0" distL="0" distR="0" wp14:anchorId="79A7ADAA" wp14:editId="18689384">
                  <wp:extent cx="2952750" cy="1809750"/>
                  <wp:effectExtent l="0" t="0" r="0" b="0"/>
                  <wp:docPr id="1025197076" name="Picture 1025197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52750" cy="1809750"/>
                          </a:xfrm>
                          <a:prstGeom prst="rect">
                            <a:avLst/>
                          </a:prstGeom>
                        </pic:spPr>
                      </pic:pic>
                    </a:graphicData>
                  </a:graphic>
                </wp:inline>
              </w:drawing>
            </w:r>
          </w:p>
          <w:p w14:paraId="6F5AE311" w14:textId="740E2F27" w:rsidR="29EE3B8C" w:rsidRDefault="29EE3B8C" w:rsidP="29EE3B8C">
            <w:pPr>
              <w:tabs>
                <w:tab w:val="left" w:pos="1853"/>
              </w:tabs>
            </w:pPr>
          </w:p>
        </w:tc>
        <w:tc>
          <w:tcPr>
            <w:tcW w:w="4469" w:type="dxa"/>
          </w:tcPr>
          <w:p w14:paraId="2F61637D" w14:textId="77777777" w:rsidR="29EE3B8C" w:rsidRDefault="29EE3B8C" w:rsidP="29EE3B8C">
            <w:pPr>
              <w:rPr>
                <w:rFonts w:ascii="Cambria" w:eastAsia="Lora" w:hAnsi="Cambria" w:cs="Lora"/>
              </w:rPr>
            </w:pPr>
          </w:p>
          <w:p w14:paraId="12B1F666" w14:textId="77D5A24F" w:rsidR="3FFFE102" w:rsidRDefault="3FFFE102" w:rsidP="3FFFE102">
            <w:pPr>
              <w:pStyle w:val="Prrafodelista"/>
              <w:numPr>
                <w:ilvl w:val="0"/>
                <w:numId w:val="16"/>
              </w:numPr>
              <w:spacing w:beforeAutospacing="1" w:afterAutospacing="1" w:line="279" w:lineRule="auto"/>
              <w:rPr>
                <w:rFonts w:ascii="Cambria" w:hAnsi="Cambria"/>
              </w:rPr>
            </w:pPr>
            <w:r w:rsidRPr="3FFFE102">
              <w:rPr>
                <w:rFonts w:ascii="Cambria" w:hAnsi="Cambria"/>
              </w:rPr>
              <w:t>Velocidad: 1 m/s</w:t>
            </w:r>
          </w:p>
          <w:p w14:paraId="2E8726EF" w14:textId="16C1D04D" w:rsidR="3FFFE102" w:rsidRDefault="3FFFE102" w:rsidP="3FFFE102">
            <w:pPr>
              <w:pStyle w:val="Prrafodelista"/>
              <w:numPr>
                <w:ilvl w:val="0"/>
                <w:numId w:val="16"/>
              </w:numPr>
              <w:spacing w:beforeAutospacing="1" w:afterAutospacing="1" w:line="279" w:lineRule="auto"/>
              <w:rPr>
                <w:rFonts w:ascii="Cambria" w:hAnsi="Cambria"/>
              </w:rPr>
            </w:pPr>
            <w:r w:rsidRPr="3FFFE102">
              <w:rPr>
                <w:rFonts w:ascii="Cambria" w:hAnsi="Cambria"/>
              </w:rPr>
              <w:t>Tiempo de funcionamiento: 10h 45 min</w:t>
            </w:r>
          </w:p>
          <w:p w14:paraId="10B2811A" w14:textId="14BCAA7F" w:rsidR="3FFFE102" w:rsidRDefault="71F63C33" w:rsidP="71F63C33">
            <w:pPr>
              <w:pStyle w:val="Prrafodelista"/>
              <w:numPr>
                <w:ilvl w:val="0"/>
                <w:numId w:val="16"/>
              </w:numPr>
              <w:spacing w:beforeAutospacing="1" w:afterAutospacing="1" w:line="279" w:lineRule="auto"/>
              <w:rPr>
                <w:rFonts w:ascii="Cambria" w:hAnsi="Cambria"/>
              </w:rPr>
            </w:pPr>
            <w:r w:rsidRPr="71F63C33">
              <w:rPr>
                <w:rFonts w:ascii="Cambria" w:hAnsi="Cambria"/>
              </w:rPr>
              <w:t>Capacidad de carga: 600 kg</w:t>
            </w:r>
          </w:p>
          <w:p w14:paraId="796E9070" w14:textId="5D8CB5D2" w:rsidR="3FFFE102" w:rsidRDefault="3FFFE102" w:rsidP="3FFFE102">
            <w:pPr>
              <w:pStyle w:val="Prrafodelista"/>
              <w:numPr>
                <w:ilvl w:val="0"/>
                <w:numId w:val="16"/>
              </w:numPr>
              <w:spacing w:beforeAutospacing="1" w:afterAutospacing="1" w:line="279" w:lineRule="auto"/>
              <w:rPr>
                <w:rFonts w:ascii="Cambria" w:hAnsi="Cambria"/>
              </w:rPr>
            </w:pPr>
            <w:r w:rsidRPr="3FFFE102">
              <w:rPr>
                <w:rFonts w:ascii="Cambria" w:hAnsi="Cambria"/>
              </w:rPr>
              <w:t>Dimensión: 1350 x 910 x 322 mm</w:t>
            </w:r>
          </w:p>
          <w:p w14:paraId="6973FAAB" w14:textId="681394E3" w:rsidR="29EE3B8C" w:rsidRDefault="29EE3B8C" w:rsidP="29EE3B8C">
            <w:pPr>
              <w:pStyle w:val="Prrafodelista"/>
              <w:spacing w:beforeAutospacing="1" w:afterAutospacing="1" w:line="279" w:lineRule="auto"/>
              <w:rPr>
                <w:rFonts w:ascii="Cambria" w:hAnsi="Cambria"/>
              </w:rPr>
            </w:pPr>
          </w:p>
        </w:tc>
      </w:tr>
      <w:tr w:rsidR="29EE3B8C" w14:paraId="1A06695C" w14:textId="77777777" w:rsidTr="71F63C33">
        <w:trPr>
          <w:trHeight w:val="1140"/>
        </w:trPr>
        <w:tc>
          <w:tcPr>
            <w:tcW w:w="4881" w:type="dxa"/>
            <w:vMerge/>
          </w:tcPr>
          <w:p w14:paraId="60878BBC" w14:textId="77777777" w:rsidR="00621821" w:rsidRDefault="00621821"/>
        </w:tc>
        <w:tc>
          <w:tcPr>
            <w:tcW w:w="4469" w:type="dxa"/>
          </w:tcPr>
          <w:p w14:paraId="7368535F" w14:textId="49644064" w:rsidR="29EE3B8C" w:rsidRDefault="3FFFE102" w:rsidP="29EE3B8C">
            <w:pPr>
              <w:rPr>
                <w:rFonts w:ascii="Cambria" w:eastAsia="Lora" w:hAnsi="Cambria" w:cs="Lora"/>
              </w:rPr>
            </w:pPr>
            <w:r w:rsidRPr="3FFFE102">
              <w:rPr>
                <w:rFonts w:ascii="Cambria" w:eastAsia="Lora" w:hAnsi="Cambria" w:cs="Lora"/>
              </w:rPr>
              <w:t>Modelo:</w:t>
            </w:r>
          </w:p>
          <w:p w14:paraId="2DA36060" w14:textId="57F5B103" w:rsidR="29EE3B8C" w:rsidRDefault="00D71605" w:rsidP="71F63C33">
            <w:pPr>
              <w:rPr>
                <w:rFonts w:ascii="Cambria" w:eastAsia="Cambria" w:hAnsi="Cambria" w:cs="Cambria"/>
              </w:rPr>
            </w:pPr>
            <w:hyperlink r:id="rId56">
              <w:r w:rsidR="71F63C33" w:rsidRPr="71F63C33">
                <w:rPr>
                  <w:rStyle w:val="Hipervnculo"/>
                  <w:rFonts w:ascii="Cambria" w:eastAsia="Cambria" w:hAnsi="Cambria" w:cs="Cambria"/>
                </w:rPr>
                <w:t>MiR600 | Robots móviles autónomos (mobile-industrial-robots.com)</w:t>
              </w:r>
            </w:hyperlink>
          </w:p>
        </w:tc>
      </w:tr>
      <w:tr w:rsidR="3FFFE102" w14:paraId="63F182C4" w14:textId="77777777" w:rsidTr="71F63C33">
        <w:trPr>
          <w:trHeight w:val="409"/>
        </w:trPr>
        <w:tc>
          <w:tcPr>
            <w:tcW w:w="9350" w:type="dxa"/>
            <w:gridSpan w:val="2"/>
          </w:tcPr>
          <w:p w14:paraId="5EF85081" w14:textId="1904E562" w:rsidR="3FFFE102" w:rsidRDefault="3FFFE102" w:rsidP="3FFFE102">
            <w:pPr>
              <w:pStyle w:val="Ttulo4"/>
              <w:spacing w:line="279" w:lineRule="auto"/>
              <w:jc w:val="center"/>
            </w:pPr>
            <w:r w:rsidRPr="3FFFE102">
              <w:rPr>
                <w:rStyle w:val="Textoennegrita"/>
                <w:rFonts w:ascii="Cambria" w:hAnsi="Cambria"/>
                <w:i w:val="0"/>
                <w:iCs w:val="0"/>
                <w:color w:val="auto"/>
              </w:rPr>
              <w:t>Dolphin</w:t>
            </w:r>
          </w:p>
        </w:tc>
      </w:tr>
      <w:tr w:rsidR="3FFFE102" w14:paraId="0AB1F036" w14:textId="77777777" w:rsidTr="71F63C33">
        <w:trPr>
          <w:trHeight w:val="3270"/>
        </w:trPr>
        <w:tc>
          <w:tcPr>
            <w:tcW w:w="4881" w:type="dxa"/>
            <w:vMerge w:val="restart"/>
          </w:tcPr>
          <w:p w14:paraId="5DE02304" w14:textId="73CF0438" w:rsidR="3FFFE102" w:rsidRDefault="3FFFE102" w:rsidP="3FFFE102">
            <w:pPr>
              <w:jc w:val="center"/>
            </w:pPr>
            <w:r>
              <w:rPr>
                <w:noProof/>
              </w:rPr>
              <w:drawing>
                <wp:inline distT="0" distB="0" distL="0" distR="0" wp14:anchorId="6A59F25B" wp14:editId="00E1D6F8">
                  <wp:extent cx="2952750" cy="2400300"/>
                  <wp:effectExtent l="0" t="0" r="0" b="0"/>
                  <wp:docPr id="2038961051" name="Picture 203896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2952750" cy="2400300"/>
                          </a:xfrm>
                          <a:prstGeom prst="rect">
                            <a:avLst/>
                          </a:prstGeom>
                        </pic:spPr>
                      </pic:pic>
                    </a:graphicData>
                  </a:graphic>
                </wp:inline>
              </w:drawing>
            </w:r>
          </w:p>
          <w:p w14:paraId="1077F67B" w14:textId="740E2F27" w:rsidR="3FFFE102" w:rsidRDefault="3FFFE102" w:rsidP="3FFFE102">
            <w:pPr>
              <w:tabs>
                <w:tab w:val="left" w:pos="1853"/>
              </w:tabs>
            </w:pPr>
          </w:p>
        </w:tc>
        <w:tc>
          <w:tcPr>
            <w:tcW w:w="4469" w:type="dxa"/>
          </w:tcPr>
          <w:p w14:paraId="7D0CC4C2" w14:textId="77777777" w:rsidR="3FFFE102" w:rsidRDefault="3FFFE102" w:rsidP="3FFFE102">
            <w:pPr>
              <w:rPr>
                <w:rFonts w:ascii="Cambria" w:eastAsia="Lora" w:hAnsi="Cambria" w:cs="Lora"/>
              </w:rPr>
            </w:pPr>
          </w:p>
          <w:p w14:paraId="311A6FA1" w14:textId="68B3BB84" w:rsidR="3FFFE102" w:rsidRDefault="71F63C33" w:rsidP="71F63C33">
            <w:pPr>
              <w:pStyle w:val="Prrafodelista"/>
              <w:numPr>
                <w:ilvl w:val="0"/>
                <w:numId w:val="16"/>
              </w:numPr>
              <w:spacing w:beforeAutospacing="1" w:afterAutospacing="1" w:line="279" w:lineRule="auto"/>
              <w:rPr>
                <w:rFonts w:ascii="Cambria" w:hAnsi="Cambria"/>
              </w:rPr>
            </w:pPr>
            <w:r w:rsidRPr="71F63C33">
              <w:rPr>
                <w:rFonts w:ascii="Cambria" w:hAnsi="Cambria"/>
              </w:rPr>
              <w:t>Capacidad de carga: 300 ton</w:t>
            </w:r>
          </w:p>
          <w:p w14:paraId="3F57CA30" w14:textId="23CEC0CD" w:rsidR="3FFFE102" w:rsidRDefault="3FFFE102" w:rsidP="3FFFE102">
            <w:pPr>
              <w:pStyle w:val="Prrafodelista"/>
              <w:numPr>
                <w:ilvl w:val="0"/>
                <w:numId w:val="16"/>
              </w:numPr>
              <w:spacing w:beforeAutospacing="1" w:afterAutospacing="1" w:line="279" w:lineRule="auto"/>
              <w:rPr>
                <w:rFonts w:ascii="Cambria" w:hAnsi="Cambria"/>
              </w:rPr>
            </w:pPr>
            <w:r w:rsidRPr="3FFFE102">
              <w:rPr>
                <w:rFonts w:ascii="Cambria" w:hAnsi="Cambria"/>
              </w:rPr>
              <w:t>Dimensión: 4000 x 1750 x 800 mm</w:t>
            </w:r>
          </w:p>
          <w:p w14:paraId="1F1FC0A3" w14:textId="681394E3" w:rsidR="3FFFE102" w:rsidRDefault="3FFFE102" w:rsidP="3FFFE102">
            <w:pPr>
              <w:pStyle w:val="Prrafodelista"/>
              <w:spacing w:beforeAutospacing="1" w:afterAutospacing="1" w:line="279" w:lineRule="auto"/>
              <w:rPr>
                <w:rFonts w:ascii="Cambria" w:hAnsi="Cambria"/>
              </w:rPr>
            </w:pPr>
          </w:p>
        </w:tc>
      </w:tr>
      <w:tr w:rsidR="3FFFE102" w:rsidRPr="008E5835" w14:paraId="53259E16" w14:textId="77777777" w:rsidTr="71F63C33">
        <w:trPr>
          <w:trHeight w:val="1215"/>
        </w:trPr>
        <w:tc>
          <w:tcPr>
            <w:tcW w:w="4881" w:type="dxa"/>
            <w:vMerge/>
          </w:tcPr>
          <w:p w14:paraId="4E84D365" w14:textId="77777777" w:rsidR="00E42A41" w:rsidRDefault="00E42A41"/>
        </w:tc>
        <w:tc>
          <w:tcPr>
            <w:tcW w:w="4469" w:type="dxa"/>
          </w:tcPr>
          <w:p w14:paraId="043CA5DA" w14:textId="49644064" w:rsidR="3FFFE102" w:rsidRDefault="3FFFE102" w:rsidP="3FFFE102">
            <w:pPr>
              <w:rPr>
                <w:rFonts w:ascii="Cambria" w:eastAsia="Lora" w:hAnsi="Cambria" w:cs="Lora"/>
              </w:rPr>
            </w:pPr>
            <w:r w:rsidRPr="3FFFE102">
              <w:rPr>
                <w:rFonts w:ascii="Cambria" w:eastAsia="Lora" w:hAnsi="Cambria" w:cs="Lora"/>
              </w:rPr>
              <w:t>Modelo:</w:t>
            </w:r>
          </w:p>
          <w:p w14:paraId="02125465" w14:textId="7137D7A8" w:rsidR="3FFFE102" w:rsidRPr="00AE0FCB" w:rsidRDefault="00D71605" w:rsidP="71F63C33">
            <w:pPr>
              <w:rPr>
                <w:rFonts w:ascii="Cambria" w:eastAsia="Cambria" w:hAnsi="Cambria" w:cs="Cambria"/>
                <w:lang w:val="en-US"/>
              </w:rPr>
            </w:pPr>
            <w:hyperlink r:id="rId58">
              <w:r w:rsidR="71F63C33" w:rsidRPr="00AE0FCB">
                <w:rPr>
                  <w:rStyle w:val="Hipervnculo"/>
                  <w:rFonts w:ascii="Cambria" w:eastAsia="Cambria" w:hAnsi="Cambria" w:cs="Cambria"/>
                  <w:lang w:val="en-US"/>
                </w:rPr>
                <w:t>DTA Dolphin Heavy Load AGV (antdriven.com)</w:t>
              </w:r>
            </w:hyperlink>
          </w:p>
        </w:tc>
      </w:tr>
    </w:tbl>
    <w:p w14:paraId="1CAFD66B" w14:textId="5FB12C0F" w:rsidR="3FFFE102" w:rsidRDefault="3FFFE102" w:rsidP="3FFFE102">
      <w:pPr>
        <w:rPr>
          <w:rFonts w:ascii="Lora" w:eastAsia="Lora" w:hAnsi="Lora" w:cs="Lora"/>
          <w:b/>
          <w:bCs/>
          <w:color w:val="3C78D8"/>
          <w:sz w:val="28"/>
          <w:szCs w:val="28"/>
          <w:lang w:val="en-US"/>
        </w:rPr>
      </w:pPr>
    </w:p>
    <w:p w14:paraId="6C840992" w14:textId="77777777" w:rsidR="004D5A0D" w:rsidRDefault="004D5A0D" w:rsidP="3FFFE102">
      <w:pPr>
        <w:rPr>
          <w:rFonts w:ascii="Lora" w:eastAsia="Lora" w:hAnsi="Lora" w:cs="Lora"/>
          <w:b/>
          <w:bCs/>
          <w:color w:val="3C78D8"/>
          <w:sz w:val="28"/>
          <w:szCs w:val="28"/>
          <w:lang w:val="en-US"/>
        </w:rPr>
      </w:pPr>
    </w:p>
    <w:p w14:paraId="07F0FBDD" w14:textId="77777777" w:rsidR="004D5A0D" w:rsidRDefault="004D5A0D" w:rsidP="3FFFE102">
      <w:pPr>
        <w:rPr>
          <w:rFonts w:ascii="Lora" w:eastAsia="Lora" w:hAnsi="Lora" w:cs="Lora"/>
          <w:b/>
          <w:bCs/>
          <w:color w:val="3C78D8"/>
          <w:sz w:val="28"/>
          <w:szCs w:val="28"/>
          <w:lang w:val="en-US"/>
        </w:rPr>
      </w:pPr>
    </w:p>
    <w:p w14:paraId="216F5247" w14:textId="77777777" w:rsidR="004D5A0D" w:rsidRDefault="004D5A0D" w:rsidP="3FFFE102">
      <w:pPr>
        <w:rPr>
          <w:rFonts w:ascii="Lora" w:eastAsia="Lora" w:hAnsi="Lora" w:cs="Lora"/>
          <w:b/>
          <w:bCs/>
          <w:color w:val="3C78D8"/>
          <w:sz w:val="28"/>
          <w:szCs w:val="28"/>
          <w:lang w:val="en-US"/>
        </w:rPr>
      </w:pPr>
    </w:p>
    <w:p w14:paraId="65237D13" w14:textId="77777777" w:rsidR="004D5A0D" w:rsidRDefault="004D5A0D" w:rsidP="3FFFE102">
      <w:pPr>
        <w:rPr>
          <w:rFonts w:ascii="Lora" w:eastAsia="Lora" w:hAnsi="Lora" w:cs="Lora"/>
          <w:b/>
          <w:bCs/>
          <w:color w:val="3C78D8"/>
          <w:sz w:val="28"/>
          <w:szCs w:val="28"/>
          <w:lang w:val="en-US"/>
        </w:rPr>
      </w:pPr>
    </w:p>
    <w:p w14:paraId="4A9B4B23" w14:textId="77777777" w:rsidR="004D5A0D" w:rsidRPr="00AE0FCB" w:rsidRDefault="004D5A0D" w:rsidP="3FFFE102">
      <w:pPr>
        <w:rPr>
          <w:rFonts w:ascii="Lora" w:eastAsia="Lora" w:hAnsi="Lora" w:cs="Lora"/>
          <w:b/>
          <w:bCs/>
          <w:color w:val="3C78D8"/>
          <w:sz w:val="28"/>
          <w:szCs w:val="28"/>
          <w:lang w:val="en-US"/>
        </w:rPr>
      </w:pPr>
    </w:p>
    <w:p w14:paraId="44E4FF7D" w14:textId="71C4553D" w:rsidR="3FFFE102" w:rsidRDefault="005B304C" w:rsidP="005B304C">
      <w:pPr>
        <w:pStyle w:val="Ttulo2"/>
      </w:pPr>
      <w:bookmarkStart w:id="51" w:name="_Toc167307601"/>
      <w:r w:rsidRPr="3FFFE102">
        <w:t>8.2</w:t>
      </w:r>
      <w:r>
        <w:t>.</w:t>
      </w:r>
      <w:r w:rsidRPr="3FFFE102">
        <w:t xml:space="preserve"> CINTA TRANSPORTADORA</w:t>
      </w:r>
      <w:bookmarkEnd w:id="51"/>
    </w:p>
    <w:p w14:paraId="70738634" w14:textId="1515F34D" w:rsidR="3FFFE102" w:rsidRDefault="3FFFE102" w:rsidP="3FFFE102">
      <w:pPr>
        <w:jc w:val="both"/>
        <w:rPr>
          <w:rFonts w:ascii="Cambria" w:eastAsia="Cambria" w:hAnsi="Cambria" w:cs="Cambria"/>
        </w:rPr>
      </w:pPr>
      <w:r w:rsidRPr="3FFFE102">
        <w:rPr>
          <w:rFonts w:ascii="Cambria" w:eastAsia="Cambria" w:hAnsi="Cambria" w:cs="Cambria"/>
        </w:rPr>
        <w:t>Para permitir el transporte de los productos dentro de cada celda, se emplearán diversas cintas transportadoras, en función de las características requeridas. Se necesitarán cintas de gran tamaño para las bobinas, de menor tamaño para las cabezas de las herramientas, o que tengan desviaciones incorporadas como las que se usan en la celda de acabado superficial. Es por eso, que se obtendrán dichas cintas de la empresa HYTROL (</w:t>
      </w:r>
      <w:hyperlink r:id="rId59">
        <w:r w:rsidRPr="3FFFE102">
          <w:rPr>
            <w:rStyle w:val="Hipervnculo"/>
            <w:rFonts w:ascii="Cambria" w:eastAsia="Cambria" w:hAnsi="Cambria" w:cs="Cambria"/>
          </w:rPr>
          <w:t>Hytrol Conveyor Company - Official Website | Hytrol</w:t>
        </w:r>
      </w:hyperlink>
      <w:r w:rsidRPr="3FFFE102">
        <w:rPr>
          <w:rFonts w:ascii="Cambria" w:eastAsia="Cambria" w:hAnsi="Cambria" w:cs="Cambria"/>
        </w:rPr>
        <w:t xml:space="preserve"> ), la cual tiene un amplio catálogo que permite satisfacer las necesidades exigidas.</w:t>
      </w:r>
    </w:p>
    <w:p w14:paraId="73A999DE" w14:textId="4D09F1CB" w:rsidR="3FFFE102" w:rsidRDefault="3FFFE102" w:rsidP="3FFFE102">
      <w:pPr>
        <w:jc w:val="center"/>
      </w:pPr>
      <w:r>
        <w:rPr>
          <w:noProof/>
        </w:rPr>
        <w:drawing>
          <wp:inline distT="0" distB="0" distL="0" distR="0" wp14:anchorId="78F3D738" wp14:editId="46FEA5AF">
            <wp:extent cx="3000375" cy="2918633"/>
            <wp:effectExtent l="0" t="0" r="0" b="0"/>
            <wp:docPr id="1024971336" name="Picture 102497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3000375" cy="2918633"/>
                    </a:xfrm>
                    <a:prstGeom prst="rect">
                      <a:avLst/>
                    </a:prstGeom>
                  </pic:spPr>
                </pic:pic>
              </a:graphicData>
            </a:graphic>
          </wp:inline>
        </w:drawing>
      </w:r>
    </w:p>
    <w:p w14:paraId="3DD2DFB7" w14:textId="0BCAF3DB" w:rsidR="3FFFE102" w:rsidRDefault="3FFFE102" w:rsidP="3FFFE102">
      <w:pPr>
        <w:jc w:val="both"/>
        <w:rPr>
          <w:rFonts w:ascii="Cambria" w:eastAsia="Cambria" w:hAnsi="Cambria" w:cs="Cambria"/>
        </w:rPr>
      </w:pPr>
    </w:p>
    <w:p w14:paraId="2C06FFA7" w14:textId="37D0EBBB" w:rsidR="3FFFE102" w:rsidRDefault="005B304C" w:rsidP="005B304C">
      <w:pPr>
        <w:pStyle w:val="Ttulo2"/>
      </w:pPr>
      <w:bookmarkStart w:id="52" w:name="_Toc167307602"/>
      <w:r w:rsidRPr="3FFFE102">
        <w:t>8.3</w:t>
      </w:r>
      <w:r>
        <w:t xml:space="preserve">. </w:t>
      </w:r>
      <w:r w:rsidRPr="3FFFE102">
        <w:t>BRAZOS ROBÓTICOS PICK&amp;PLACE</w:t>
      </w:r>
      <w:bookmarkEnd w:id="52"/>
    </w:p>
    <w:p w14:paraId="19113DA2" w14:textId="77777777" w:rsidR="004D5A0D" w:rsidRPr="004D5A0D" w:rsidRDefault="004D5A0D" w:rsidP="004D5A0D"/>
    <w:p w14:paraId="0E81E1EE" w14:textId="30912F69" w:rsidR="71F63C33" w:rsidRDefault="71F63C33" w:rsidP="007C1308">
      <w:pPr>
        <w:jc w:val="both"/>
        <w:rPr>
          <w:rFonts w:ascii="Cambria" w:eastAsia="Cambria" w:hAnsi="Cambria" w:cs="Cambria"/>
        </w:rPr>
      </w:pPr>
      <w:r w:rsidRPr="71F63C33">
        <w:rPr>
          <w:rFonts w:ascii="Cambria" w:eastAsia="Cambria" w:hAnsi="Cambria" w:cs="Cambria"/>
        </w:rPr>
        <w:t>Los robots Pick&amp;Place se usan para la conexión entre AGV</w:t>
      </w:r>
      <w:r w:rsidR="00FF39E5">
        <w:rPr>
          <w:rFonts w:ascii="Cambria" w:eastAsia="Cambria" w:hAnsi="Cambria" w:cs="Cambria"/>
        </w:rPr>
        <w:t>’</w:t>
      </w:r>
      <w:r w:rsidRPr="71F63C33">
        <w:rPr>
          <w:rFonts w:ascii="Cambria" w:eastAsia="Cambria" w:hAnsi="Cambria" w:cs="Cambria"/>
        </w:rPr>
        <w:t>s y cintas, y entre máquinas y cintas. Estos brazos robóticos realizarán maniobras de carga, descarga, o ambos. Tendrán sensores ópticos integrados, para realizar las funciones de manera óptica, de manera que sepan siempre los objetos que deben transportar. Al igual que los AGV</w:t>
      </w:r>
      <w:r w:rsidR="00FF39E5">
        <w:rPr>
          <w:rFonts w:ascii="Cambria" w:eastAsia="Cambria" w:hAnsi="Cambria" w:cs="Cambria"/>
        </w:rPr>
        <w:t>’</w:t>
      </w:r>
      <w:r w:rsidRPr="71F63C33">
        <w:rPr>
          <w:rFonts w:ascii="Cambria" w:eastAsia="Cambria" w:hAnsi="Cambria" w:cs="Cambria"/>
        </w:rPr>
        <w:t>s, éstos estarán divididos en dos tipos, pues dependerán de la carga que deben soportar.</w:t>
      </w:r>
    </w:p>
    <w:tbl>
      <w:tblPr>
        <w:tblStyle w:val="Tablaconcuadrcula"/>
        <w:tblW w:w="0" w:type="auto"/>
        <w:tblLook w:val="04A0" w:firstRow="1" w:lastRow="0" w:firstColumn="1" w:lastColumn="0" w:noHBand="0" w:noVBand="1"/>
      </w:tblPr>
      <w:tblGrid>
        <w:gridCol w:w="4881"/>
        <w:gridCol w:w="4469"/>
      </w:tblGrid>
      <w:tr w:rsidR="71F63C33" w14:paraId="278F25CB" w14:textId="77777777" w:rsidTr="71F63C33">
        <w:trPr>
          <w:trHeight w:val="409"/>
        </w:trPr>
        <w:tc>
          <w:tcPr>
            <w:tcW w:w="9350" w:type="dxa"/>
            <w:gridSpan w:val="2"/>
          </w:tcPr>
          <w:p w14:paraId="05E7B0EE" w14:textId="3B90F583" w:rsidR="71F63C33" w:rsidRDefault="71F63C33" w:rsidP="71F63C33">
            <w:pPr>
              <w:pStyle w:val="Ttulo4"/>
              <w:spacing w:line="279" w:lineRule="auto"/>
              <w:jc w:val="center"/>
              <w:rPr>
                <w:rStyle w:val="Textoennegrita"/>
                <w:rFonts w:ascii="Cambria" w:hAnsi="Cambria"/>
                <w:i w:val="0"/>
                <w:iCs w:val="0"/>
                <w:color w:val="auto"/>
              </w:rPr>
            </w:pPr>
            <w:r w:rsidRPr="71F63C33">
              <w:rPr>
                <w:rStyle w:val="Textoennegrita"/>
                <w:rFonts w:ascii="Cambria" w:hAnsi="Cambria"/>
                <w:i w:val="0"/>
                <w:iCs w:val="0"/>
                <w:color w:val="auto"/>
              </w:rPr>
              <w:t>M-2000iA/2300</w:t>
            </w:r>
          </w:p>
        </w:tc>
      </w:tr>
      <w:tr w:rsidR="71F63C33" w14:paraId="4B35AE3E" w14:textId="77777777" w:rsidTr="71F63C33">
        <w:trPr>
          <w:trHeight w:val="4065"/>
        </w:trPr>
        <w:tc>
          <w:tcPr>
            <w:tcW w:w="4881" w:type="dxa"/>
            <w:vMerge w:val="restart"/>
          </w:tcPr>
          <w:p w14:paraId="6F11DE62" w14:textId="49CF0873" w:rsidR="71F63C33" w:rsidRDefault="71F63C33" w:rsidP="71F63C33">
            <w:pPr>
              <w:jc w:val="center"/>
            </w:pPr>
            <w:r>
              <w:rPr>
                <w:noProof/>
              </w:rPr>
              <w:drawing>
                <wp:inline distT="0" distB="0" distL="0" distR="0" wp14:anchorId="130CBBF7" wp14:editId="562C0776">
                  <wp:extent cx="2419350" cy="2952750"/>
                  <wp:effectExtent l="0" t="0" r="0" b="0"/>
                  <wp:docPr id="1124089036" name="Picture 1124089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2419350" cy="2952750"/>
                          </a:xfrm>
                          <a:prstGeom prst="rect">
                            <a:avLst/>
                          </a:prstGeom>
                        </pic:spPr>
                      </pic:pic>
                    </a:graphicData>
                  </a:graphic>
                </wp:inline>
              </w:drawing>
            </w:r>
          </w:p>
          <w:p w14:paraId="475B73B0" w14:textId="740E2F27" w:rsidR="71F63C33" w:rsidRDefault="71F63C33" w:rsidP="71F63C33">
            <w:pPr>
              <w:tabs>
                <w:tab w:val="left" w:pos="1853"/>
              </w:tabs>
            </w:pPr>
          </w:p>
        </w:tc>
        <w:tc>
          <w:tcPr>
            <w:tcW w:w="4469" w:type="dxa"/>
          </w:tcPr>
          <w:p w14:paraId="35EDAE2D" w14:textId="77777777" w:rsidR="71F63C33" w:rsidRDefault="71F63C33" w:rsidP="71F63C33">
            <w:pPr>
              <w:rPr>
                <w:rFonts w:ascii="Cambria" w:eastAsia="Lora" w:hAnsi="Cambria" w:cs="Lora"/>
              </w:rPr>
            </w:pPr>
          </w:p>
          <w:p w14:paraId="1A6E57D2" w14:textId="662430E0" w:rsidR="71F63C33" w:rsidRDefault="71F63C33" w:rsidP="71F63C33">
            <w:pPr>
              <w:pStyle w:val="Prrafodelista"/>
              <w:numPr>
                <w:ilvl w:val="0"/>
                <w:numId w:val="16"/>
              </w:numPr>
              <w:spacing w:beforeAutospacing="1" w:afterAutospacing="1" w:line="279" w:lineRule="auto"/>
              <w:rPr>
                <w:rFonts w:ascii="Cambria" w:hAnsi="Cambria"/>
              </w:rPr>
            </w:pPr>
            <w:r w:rsidRPr="71F63C33">
              <w:rPr>
                <w:rFonts w:ascii="Cambria" w:hAnsi="Cambria"/>
              </w:rPr>
              <w:t>Ejes: 6</w:t>
            </w:r>
          </w:p>
          <w:p w14:paraId="47A15B1E" w14:textId="36D15BF4" w:rsidR="71F63C33" w:rsidRDefault="71F63C33" w:rsidP="71F63C33">
            <w:pPr>
              <w:pStyle w:val="Prrafodelista"/>
              <w:numPr>
                <w:ilvl w:val="0"/>
                <w:numId w:val="16"/>
              </w:numPr>
              <w:spacing w:beforeAutospacing="1" w:afterAutospacing="1" w:line="279" w:lineRule="auto"/>
              <w:rPr>
                <w:rFonts w:ascii="Cambria" w:hAnsi="Cambria"/>
              </w:rPr>
            </w:pPr>
            <w:r w:rsidRPr="71F63C33">
              <w:rPr>
                <w:rFonts w:ascii="Cambria" w:hAnsi="Cambria"/>
              </w:rPr>
              <w:t>Alcance: 3734 mm</w:t>
            </w:r>
          </w:p>
          <w:p w14:paraId="153941C1" w14:textId="5DBB9730" w:rsidR="71F63C33" w:rsidRDefault="71F63C33" w:rsidP="71F63C33">
            <w:pPr>
              <w:pStyle w:val="Prrafodelista"/>
              <w:numPr>
                <w:ilvl w:val="0"/>
                <w:numId w:val="16"/>
              </w:numPr>
              <w:spacing w:beforeAutospacing="1" w:afterAutospacing="1" w:line="279" w:lineRule="auto"/>
              <w:rPr>
                <w:rFonts w:ascii="Cambria" w:hAnsi="Cambria"/>
              </w:rPr>
            </w:pPr>
            <w:r w:rsidRPr="71F63C33">
              <w:rPr>
                <w:rFonts w:ascii="Cambria" w:hAnsi="Cambria"/>
              </w:rPr>
              <w:t>Capacidad de carga: 2300 kg</w:t>
            </w:r>
          </w:p>
          <w:p w14:paraId="57680F52" w14:textId="681394E3" w:rsidR="71F63C33" w:rsidRDefault="71F63C33" w:rsidP="71F63C33">
            <w:pPr>
              <w:pStyle w:val="Prrafodelista"/>
              <w:spacing w:beforeAutospacing="1" w:afterAutospacing="1" w:line="279" w:lineRule="auto"/>
              <w:rPr>
                <w:rFonts w:ascii="Cambria" w:hAnsi="Cambria"/>
              </w:rPr>
            </w:pPr>
          </w:p>
        </w:tc>
      </w:tr>
      <w:tr w:rsidR="71F63C33" w14:paraId="3DCBBB14" w14:textId="77777777" w:rsidTr="71F63C33">
        <w:trPr>
          <w:trHeight w:val="690"/>
        </w:trPr>
        <w:tc>
          <w:tcPr>
            <w:tcW w:w="4881" w:type="dxa"/>
            <w:vMerge/>
          </w:tcPr>
          <w:p w14:paraId="4B094405" w14:textId="77777777" w:rsidR="005034F8" w:rsidRDefault="005034F8"/>
        </w:tc>
        <w:tc>
          <w:tcPr>
            <w:tcW w:w="4469" w:type="dxa"/>
          </w:tcPr>
          <w:p w14:paraId="64640245" w14:textId="49644064" w:rsidR="71F63C33" w:rsidRDefault="71F63C33" w:rsidP="71F63C33">
            <w:pPr>
              <w:rPr>
                <w:rFonts w:ascii="Cambria" w:eastAsia="Lora" w:hAnsi="Cambria" w:cs="Lora"/>
              </w:rPr>
            </w:pPr>
            <w:r w:rsidRPr="71F63C33">
              <w:rPr>
                <w:rFonts w:ascii="Cambria" w:eastAsia="Lora" w:hAnsi="Cambria" w:cs="Lora"/>
              </w:rPr>
              <w:t>Modelo:</w:t>
            </w:r>
          </w:p>
          <w:p w14:paraId="5E5FF05B" w14:textId="460C95D2" w:rsidR="71F63C33" w:rsidRDefault="00D71605" w:rsidP="71F63C33">
            <w:pPr>
              <w:rPr>
                <w:rFonts w:ascii="Cambria" w:eastAsia="Cambria" w:hAnsi="Cambria" w:cs="Cambria"/>
              </w:rPr>
            </w:pPr>
            <w:hyperlink r:id="rId62">
              <w:r w:rsidR="71F63C33" w:rsidRPr="71F63C33">
                <w:rPr>
                  <w:rStyle w:val="Hipervnculo"/>
                  <w:rFonts w:ascii="Cambria" w:eastAsia="Cambria" w:hAnsi="Cambria" w:cs="Cambria"/>
                </w:rPr>
                <w:t>M-2000iA/2300 (fanuc.eu)</w:t>
              </w:r>
            </w:hyperlink>
          </w:p>
        </w:tc>
      </w:tr>
      <w:tr w:rsidR="71F63C33" w14:paraId="6BB58FF1" w14:textId="77777777" w:rsidTr="71F63C33">
        <w:trPr>
          <w:trHeight w:val="409"/>
        </w:trPr>
        <w:tc>
          <w:tcPr>
            <w:tcW w:w="9350" w:type="dxa"/>
            <w:gridSpan w:val="2"/>
          </w:tcPr>
          <w:p w14:paraId="1CCB1B10" w14:textId="641F4A1F" w:rsidR="71F63C33" w:rsidRDefault="71F63C33" w:rsidP="71F63C33">
            <w:pPr>
              <w:pStyle w:val="Ttulo4"/>
              <w:spacing w:line="279" w:lineRule="auto"/>
              <w:jc w:val="center"/>
              <w:rPr>
                <w:rStyle w:val="Textoennegrita"/>
                <w:rFonts w:ascii="Cambria" w:hAnsi="Cambria"/>
                <w:i w:val="0"/>
                <w:iCs w:val="0"/>
                <w:color w:val="auto"/>
              </w:rPr>
            </w:pPr>
            <w:r w:rsidRPr="71F63C33">
              <w:rPr>
                <w:rStyle w:val="Textoennegrita"/>
                <w:rFonts w:ascii="Cambria" w:hAnsi="Cambria"/>
                <w:i w:val="0"/>
                <w:iCs w:val="0"/>
                <w:color w:val="auto"/>
              </w:rPr>
              <w:t>IRB 6700</w:t>
            </w:r>
          </w:p>
        </w:tc>
      </w:tr>
      <w:tr w:rsidR="71F63C33" w14:paraId="18389267" w14:textId="77777777" w:rsidTr="71F63C33">
        <w:trPr>
          <w:trHeight w:val="2895"/>
        </w:trPr>
        <w:tc>
          <w:tcPr>
            <w:tcW w:w="4881" w:type="dxa"/>
            <w:vMerge w:val="restart"/>
          </w:tcPr>
          <w:p w14:paraId="7E6E94E5" w14:textId="3B6C40D0" w:rsidR="71F63C33" w:rsidRDefault="71F63C33" w:rsidP="71F63C33">
            <w:pPr>
              <w:jc w:val="center"/>
            </w:pPr>
            <w:r>
              <w:rPr>
                <w:noProof/>
              </w:rPr>
              <w:drawing>
                <wp:inline distT="0" distB="0" distL="0" distR="0" wp14:anchorId="604314CC" wp14:editId="3A322FBC">
                  <wp:extent cx="2952750" cy="2638425"/>
                  <wp:effectExtent l="0" t="0" r="0" b="0"/>
                  <wp:docPr id="121921707" name="Picture 121921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952750" cy="2638425"/>
                          </a:xfrm>
                          <a:prstGeom prst="rect">
                            <a:avLst/>
                          </a:prstGeom>
                        </pic:spPr>
                      </pic:pic>
                    </a:graphicData>
                  </a:graphic>
                </wp:inline>
              </w:drawing>
            </w:r>
          </w:p>
        </w:tc>
        <w:tc>
          <w:tcPr>
            <w:tcW w:w="4469" w:type="dxa"/>
          </w:tcPr>
          <w:p w14:paraId="3E2F8E3A" w14:textId="77777777" w:rsidR="71F63C33" w:rsidRDefault="71F63C33" w:rsidP="71F63C33">
            <w:pPr>
              <w:rPr>
                <w:rFonts w:ascii="Cambria" w:eastAsia="Lora" w:hAnsi="Cambria" w:cs="Lora"/>
              </w:rPr>
            </w:pPr>
          </w:p>
          <w:p w14:paraId="23D25D6B" w14:textId="662430E0" w:rsidR="71F63C33" w:rsidRDefault="71F63C33" w:rsidP="71F63C33">
            <w:pPr>
              <w:pStyle w:val="Prrafodelista"/>
              <w:numPr>
                <w:ilvl w:val="0"/>
                <w:numId w:val="16"/>
              </w:numPr>
              <w:spacing w:beforeAutospacing="1" w:afterAutospacing="1" w:line="279" w:lineRule="auto"/>
              <w:rPr>
                <w:rFonts w:ascii="Cambria" w:hAnsi="Cambria"/>
              </w:rPr>
            </w:pPr>
            <w:r w:rsidRPr="71F63C33">
              <w:rPr>
                <w:rFonts w:ascii="Cambria" w:hAnsi="Cambria"/>
              </w:rPr>
              <w:t>Ejes: 6</w:t>
            </w:r>
          </w:p>
          <w:p w14:paraId="3D27A833" w14:textId="2FE57A37" w:rsidR="71F63C33" w:rsidRDefault="71F63C33" w:rsidP="71F63C33">
            <w:pPr>
              <w:pStyle w:val="Prrafodelista"/>
              <w:numPr>
                <w:ilvl w:val="0"/>
                <w:numId w:val="16"/>
              </w:numPr>
              <w:spacing w:beforeAutospacing="1" w:afterAutospacing="1" w:line="279" w:lineRule="auto"/>
              <w:rPr>
                <w:rFonts w:ascii="Cambria" w:hAnsi="Cambria"/>
              </w:rPr>
            </w:pPr>
            <w:r w:rsidRPr="71F63C33">
              <w:rPr>
                <w:rFonts w:ascii="Cambria" w:hAnsi="Cambria"/>
              </w:rPr>
              <w:t>Alcance: 2600 – 3200 mm</w:t>
            </w:r>
          </w:p>
          <w:p w14:paraId="162C04E8" w14:textId="5BCD2F62" w:rsidR="71F63C33" w:rsidRDefault="71F63C33" w:rsidP="71F63C33">
            <w:pPr>
              <w:pStyle w:val="Prrafodelista"/>
              <w:numPr>
                <w:ilvl w:val="0"/>
                <w:numId w:val="16"/>
              </w:numPr>
              <w:spacing w:beforeAutospacing="1" w:afterAutospacing="1" w:line="279" w:lineRule="auto"/>
              <w:rPr>
                <w:rFonts w:ascii="Cambria" w:hAnsi="Cambria"/>
              </w:rPr>
            </w:pPr>
            <w:r w:rsidRPr="71F63C33">
              <w:rPr>
                <w:rFonts w:ascii="Cambria" w:hAnsi="Cambria"/>
              </w:rPr>
              <w:t>Capacidad de carga: 150-300 kg</w:t>
            </w:r>
          </w:p>
          <w:p w14:paraId="5FE0F90F" w14:textId="681394E3" w:rsidR="71F63C33" w:rsidRDefault="71F63C33" w:rsidP="71F63C33">
            <w:pPr>
              <w:pStyle w:val="Prrafodelista"/>
              <w:spacing w:beforeAutospacing="1" w:afterAutospacing="1" w:line="279" w:lineRule="auto"/>
              <w:rPr>
                <w:rFonts w:ascii="Cambria" w:hAnsi="Cambria"/>
              </w:rPr>
            </w:pPr>
          </w:p>
        </w:tc>
      </w:tr>
      <w:tr w:rsidR="71F63C33" w:rsidRPr="008E5835" w14:paraId="0B2A231A" w14:textId="77777777" w:rsidTr="71F63C33">
        <w:trPr>
          <w:trHeight w:val="1470"/>
        </w:trPr>
        <w:tc>
          <w:tcPr>
            <w:tcW w:w="4881" w:type="dxa"/>
            <w:vMerge/>
          </w:tcPr>
          <w:p w14:paraId="2BCEEA32" w14:textId="77777777" w:rsidR="005034F8" w:rsidRDefault="005034F8"/>
        </w:tc>
        <w:tc>
          <w:tcPr>
            <w:tcW w:w="4469" w:type="dxa"/>
          </w:tcPr>
          <w:p w14:paraId="5B10A8DF" w14:textId="49644064" w:rsidR="71F63C33" w:rsidRDefault="71F63C33" w:rsidP="71F63C33">
            <w:pPr>
              <w:rPr>
                <w:rFonts w:ascii="Cambria" w:eastAsia="Lora" w:hAnsi="Cambria" w:cs="Lora"/>
              </w:rPr>
            </w:pPr>
            <w:r w:rsidRPr="71F63C33">
              <w:rPr>
                <w:rFonts w:ascii="Cambria" w:eastAsia="Lora" w:hAnsi="Cambria" w:cs="Lora"/>
              </w:rPr>
              <w:t>Modelo:</w:t>
            </w:r>
          </w:p>
          <w:p w14:paraId="3DD1922B" w14:textId="64A8FC05" w:rsidR="71F63C33" w:rsidRPr="00AE0FCB" w:rsidRDefault="00D71605" w:rsidP="71F63C33">
            <w:pPr>
              <w:rPr>
                <w:rFonts w:ascii="Cambria" w:eastAsia="Cambria" w:hAnsi="Cambria" w:cs="Cambria"/>
                <w:lang w:val="en-US"/>
              </w:rPr>
            </w:pPr>
            <w:hyperlink r:id="rId64">
              <w:r w:rsidR="71F63C33" w:rsidRPr="00AE0FCB">
                <w:rPr>
                  <w:rStyle w:val="Hipervnculo"/>
                  <w:rFonts w:ascii="Cambria" w:eastAsia="Cambria" w:hAnsi="Cambria" w:cs="Cambria"/>
                  <w:lang w:val="en-US"/>
                </w:rPr>
                <w:t>IRB 6700 | ABB Robotics - Articulated robots portfolio | ABB Robotics (Browse all ABB robots)</w:t>
              </w:r>
            </w:hyperlink>
          </w:p>
        </w:tc>
      </w:tr>
    </w:tbl>
    <w:p w14:paraId="2BF007B3" w14:textId="04A017EF" w:rsidR="71F63C33" w:rsidRPr="00AE0FCB" w:rsidRDefault="71F63C33" w:rsidP="71F63C33">
      <w:pPr>
        <w:rPr>
          <w:rFonts w:ascii="Cambria" w:eastAsia="Cambria" w:hAnsi="Cambria" w:cs="Cambria"/>
          <w:lang w:val="en-US"/>
        </w:rPr>
      </w:pPr>
    </w:p>
    <w:p w14:paraId="6BF93B45" w14:textId="720DF0F4" w:rsidR="71F63C33" w:rsidRDefault="005B304C" w:rsidP="005B304C">
      <w:pPr>
        <w:pStyle w:val="Ttulo2"/>
      </w:pPr>
      <w:bookmarkStart w:id="53" w:name="_Toc167307603"/>
      <w:r w:rsidRPr="71F63C33">
        <w:t>8.4</w:t>
      </w:r>
      <w:r w:rsidR="009123E0">
        <w:t xml:space="preserve">. </w:t>
      </w:r>
      <w:r w:rsidRPr="71F63C33">
        <w:t>TRANSELEVADORES AUTOMÁTICOS</w:t>
      </w:r>
      <w:bookmarkEnd w:id="53"/>
    </w:p>
    <w:p w14:paraId="6D2668B3" w14:textId="31C0B77F" w:rsidR="71F63C33" w:rsidRDefault="71F63C33" w:rsidP="71F63C33">
      <w:pPr>
        <w:jc w:val="both"/>
        <w:rPr>
          <w:rFonts w:ascii="Cambria" w:eastAsia="Cambria" w:hAnsi="Cambria" w:cs="Cambria"/>
        </w:rPr>
      </w:pPr>
      <w:r w:rsidRPr="71F63C33">
        <w:rPr>
          <w:rFonts w:ascii="Cambria" w:eastAsia="Cambria" w:hAnsi="Cambria" w:cs="Cambria"/>
        </w:rPr>
        <w:t>Por último, en los almacenes, la extracción de las materias primas como el guardado de productos finales y defectuosos se realizará a través de transelevadores automáticos. Éstos se encargarán de transportar los productos y materias primas, y garantizarán una correcta conexión entre las cintas transportadoras y las zonas de guardado.</w:t>
      </w:r>
    </w:p>
    <w:tbl>
      <w:tblPr>
        <w:tblStyle w:val="Tablaconcuadrcula"/>
        <w:tblW w:w="0" w:type="auto"/>
        <w:tblLook w:val="04A0" w:firstRow="1" w:lastRow="0" w:firstColumn="1" w:lastColumn="0" w:noHBand="0" w:noVBand="1"/>
      </w:tblPr>
      <w:tblGrid>
        <w:gridCol w:w="4881"/>
        <w:gridCol w:w="4469"/>
      </w:tblGrid>
      <w:tr w:rsidR="71F63C33" w14:paraId="518EB59A" w14:textId="77777777" w:rsidTr="71F63C33">
        <w:trPr>
          <w:trHeight w:val="409"/>
        </w:trPr>
        <w:tc>
          <w:tcPr>
            <w:tcW w:w="9350" w:type="dxa"/>
            <w:gridSpan w:val="2"/>
          </w:tcPr>
          <w:p w14:paraId="0FC68BCE" w14:textId="480B95A1" w:rsidR="71F63C33" w:rsidRDefault="71F63C33" w:rsidP="71F63C33">
            <w:pPr>
              <w:pStyle w:val="Ttulo4"/>
              <w:spacing w:line="279" w:lineRule="auto"/>
              <w:jc w:val="center"/>
              <w:rPr>
                <w:rStyle w:val="Textoennegrita"/>
                <w:rFonts w:ascii="Cambria" w:hAnsi="Cambria"/>
                <w:i w:val="0"/>
                <w:iCs w:val="0"/>
                <w:color w:val="auto"/>
              </w:rPr>
            </w:pPr>
            <w:r w:rsidRPr="71F63C33">
              <w:rPr>
                <w:rStyle w:val="Textoennegrita"/>
                <w:rFonts w:ascii="Cambria" w:hAnsi="Cambria"/>
                <w:i w:val="0"/>
                <w:iCs w:val="0"/>
                <w:color w:val="auto"/>
              </w:rPr>
              <w:t>MECALUX</w:t>
            </w:r>
          </w:p>
        </w:tc>
      </w:tr>
      <w:tr w:rsidR="71F63C33" w14:paraId="201542C5" w14:textId="77777777" w:rsidTr="71F63C33">
        <w:trPr>
          <w:trHeight w:val="2895"/>
        </w:trPr>
        <w:tc>
          <w:tcPr>
            <w:tcW w:w="4881" w:type="dxa"/>
            <w:vMerge w:val="restart"/>
          </w:tcPr>
          <w:p w14:paraId="7E1059D6" w14:textId="6726AC2A" w:rsidR="71F63C33" w:rsidRDefault="71F63C33" w:rsidP="71F63C33">
            <w:pPr>
              <w:jc w:val="center"/>
            </w:pPr>
            <w:r>
              <w:rPr>
                <w:noProof/>
              </w:rPr>
              <w:drawing>
                <wp:anchor distT="0" distB="0" distL="114300" distR="114300" simplePos="0" relativeHeight="251658253" behindDoc="1" locked="0" layoutInCell="1" allowOverlap="1" wp14:anchorId="25AE7E5E" wp14:editId="0485485F">
                  <wp:simplePos x="0" y="0"/>
                  <wp:positionH relativeFrom="column">
                    <wp:posOffset>283845</wp:posOffset>
                  </wp:positionH>
                  <wp:positionV relativeFrom="paragraph">
                    <wp:posOffset>296333</wp:posOffset>
                  </wp:positionV>
                  <wp:extent cx="2341836" cy="1752600"/>
                  <wp:effectExtent l="0" t="0" r="1905" b="0"/>
                  <wp:wrapTight wrapText="bothSides">
                    <wp:wrapPolygon edited="0">
                      <wp:start x="0" y="0"/>
                      <wp:lineTo x="0" y="21365"/>
                      <wp:lineTo x="21442" y="21365"/>
                      <wp:lineTo x="21442" y="0"/>
                      <wp:lineTo x="0" y="0"/>
                    </wp:wrapPolygon>
                  </wp:wrapTight>
                  <wp:docPr id="1311686680" name="Picture 1311686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341836" cy="1752600"/>
                          </a:xfrm>
                          <a:prstGeom prst="rect">
                            <a:avLst/>
                          </a:prstGeom>
                        </pic:spPr>
                      </pic:pic>
                    </a:graphicData>
                  </a:graphic>
                </wp:anchor>
              </w:drawing>
            </w:r>
          </w:p>
        </w:tc>
        <w:tc>
          <w:tcPr>
            <w:tcW w:w="4469" w:type="dxa"/>
          </w:tcPr>
          <w:p w14:paraId="5067F21E" w14:textId="77777777" w:rsidR="71F63C33" w:rsidRDefault="71F63C33" w:rsidP="71F63C33">
            <w:pPr>
              <w:rPr>
                <w:rFonts w:ascii="Cambria" w:eastAsia="Lora" w:hAnsi="Cambria" w:cs="Lora"/>
              </w:rPr>
            </w:pPr>
          </w:p>
          <w:p w14:paraId="499F253E" w14:textId="509ECF34" w:rsidR="71F63C33" w:rsidRDefault="71F63C33" w:rsidP="71F63C33">
            <w:pPr>
              <w:pStyle w:val="Prrafodelista"/>
              <w:numPr>
                <w:ilvl w:val="0"/>
                <w:numId w:val="16"/>
              </w:numPr>
              <w:spacing w:beforeAutospacing="1" w:afterAutospacing="1" w:line="279" w:lineRule="auto"/>
              <w:rPr>
                <w:rFonts w:ascii="Cambria" w:hAnsi="Cambria"/>
              </w:rPr>
            </w:pPr>
            <w:r w:rsidRPr="71F63C33">
              <w:rPr>
                <w:rFonts w:ascii="Cambria" w:hAnsi="Cambria"/>
              </w:rPr>
              <w:t>Altura máxima: 15000 mm</w:t>
            </w:r>
          </w:p>
          <w:p w14:paraId="0978EF54" w14:textId="22662484" w:rsidR="71F63C33" w:rsidRDefault="71F63C33" w:rsidP="71F63C33">
            <w:pPr>
              <w:pStyle w:val="Prrafodelista"/>
              <w:numPr>
                <w:ilvl w:val="0"/>
                <w:numId w:val="16"/>
              </w:numPr>
              <w:spacing w:beforeAutospacing="1" w:afterAutospacing="1" w:line="279" w:lineRule="auto"/>
              <w:rPr>
                <w:rFonts w:ascii="Cambria" w:hAnsi="Cambria"/>
              </w:rPr>
            </w:pPr>
            <w:r w:rsidRPr="71F63C33">
              <w:rPr>
                <w:rFonts w:ascii="Cambria" w:hAnsi="Cambria"/>
              </w:rPr>
              <w:t>Velocidades:</w:t>
            </w:r>
          </w:p>
          <w:p w14:paraId="6824EE3D" w14:textId="24E44D62" w:rsidR="71F63C33" w:rsidRDefault="71F63C33" w:rsidP="71F63C33">
            <w:pPr>
              <w:pStyle w:val="Prrafodelista"/>
              <w:numPr>
                <w:ilvl w:val="1"/>
                <w:numId w:val="16"/>
              </w:numPr>
              <w:spacing w:beforeAutospacing="1" w:afterAutospacing="1" w:line="279" w:lineRule="auto"/>
              <w:rPr>
                <w:rFonts w:ascii="Cambria" w:hAnsi="Cambria"/>
              </w:rPr>
            </w:pPr>
            <w:r w:rsidRPr="71F63C33">
              <w:rPr>
                <w:rFonts w:ascii="Cambria" w:hAnsi="Cambria"/>
              </w:rPr>
              <w:t>Traslación: 100 m/min</w:t>
            </w:r>
          </w:p>
          <w:p w14:paraId="294E3855" w14:textId="582856C0" w:rsidR="71F63C33" w:rsidRDefault="71F63C33" w:rsidP="71F63C33">
            <w:pPr>
              <w:pStyle w:val="Prrafodelista"/>
              <w:numPr>
                <w:ilvl w:val="1"/>
                <w:numId w:val="16"/>
              </w:numPr>
              <w:spacing w:beforeAutospacing="1" w:afterAutospacing="1" w:line="279" w:lineRule="auto"/>
              <w:rPr>
                <w:rFonts w:ascii="Cambria" w:hAnsi="Cambria"/>
              </w:rPr>
            </w:pPr>
            <w:r w:rsidRPr="71F63C33">
              <w:rPr>
                <w:rFonts w:ascii="Cambria" w:hAnsi="Cambria"/>
              </w:rPr>
              <w:t>Elevación: 38 m/min</w:t>
            </w:r>
          </w:p>
          <w:p w14:paraId="7409E4C3" w14:textId="639FE335" w:rsidR="71F63C33" w:rsidRDefault="71F63C33" w:rsidP="71F63C33">
            <w:pPr>
              <w:pStyle w:val="Prrafodelista"/>
              <w:numPr>
                <w:ilvl w:val="0"/>
                <w:numId w:val="16"/>
              </w:numPr>
              <w:spacing w:beforeAutospacing="1" w:afterAutospacing="1" w:line="279" w:lineRule="auto"/>
              <w:rPr>
                <w:rFonts w:ascii="Cambria" w:hAnsi="Cambria"/>
              </w:rPr>
            </w:pPr>
            <w:r w:rsidRPr="71F63C33">
              <w:rPr>
                <w:rFonts w:ascii="Cambria" w:hAnsi="Cambria"/>
              </w:rPr>
              <w:t>Capacidad de carga: 1200 kg</w:t>
            </w:r>
          </w:p>
          <w:p w14:paraId="0E65F489" w14:textId="681394E3" w:rsidR="71F63C33" w:rsidRDefault="71F63C33" w:rsidP="71F63C33">
            <w:pPr>
              <w:pStyle w:val="Prrafodelista"/>
              <w:spacing w:beforeAutospacing="1" w:afterAutospacing="1" w:line="279" w:lineRule="auto"/>
              <w:rPr>
                <w:rFonts w:ascii="Cambria" w:hAnsi="Cambria"/>
              </w:rPr>
            </w:pPr>
          </w:p>
        </w:tc>
      </w:tr>
      <w:tr w:rsidR="71F63C33" w14:paraId="4E249214" w14:textId="77777777" w:rsidTr="71F63C33">
        <w:trPr>
          <w:trHeight w:val="1035"/>
        </w:trPr>
        <w:tc>
          <w:tcPr>
            <w:tcW w:w="4881" w:type="dxa"/>
            <w:vMerge/>
          </w:tcPr>
          <w:p w14:paraId="33000C35" w14:textId="77777777" w:rsidR="005034F8" w:rsidRDefault="005034F8"/>
        </w:tc>
        <w:tc>
          <w:tcPr>
            <w:tcW w:w="4469" w:type="dxa"/>
          </w:tcPr>
          <w:p w14:paraId="3B4354BF" w14:textId="49644064" w:rsidR="71F63C33" w:rsidRDefault="71F63C33" w:rsidP="71F63C33">
            <w:pPr>
              <w:rPr>
                <w:rFonts w:ascii="Cambria" w:eastAsia="Lora" w:hAnsi="Cambria" w:cs="Lora"/>
              </w:rPr>
            </w:pPr>
            <w:r w:rsidRPr="71F63C33">
              <w:rPr>
                <w:rFonts w:ascii="Cambria" w:eastAsia="Lora" w:hAnsi="Cambria" w:cs="Lora"/>
              </w:rPr>
              <w:t>Modelo:</w:t>
            </w:r>
          </w:p>
          <w:p w14:paraId="0920BB49" w14:textId="7AFCA981" w:rsidR="71F63C33" w:rsidRDefault="00D71605" w:rsidP="71F63C33">
            <w:pPr>
              <w:rPr>
                <w:rFonts w:ascii="Cambria" w:eastAsia="Cambria" w:hAnsi="Cambria" w:cs="Cambria"/>
              </w:rPr>
            </w:pPr>
            <w:hyperlink r:id="rId66">
              <w:r w:rsidR="71F63C33" w:rsidRPr="71F63C33">
                <w:rPr>
                  <w:rStyle w:val="Hipervnculo"/>
                  <w:rFonts w:ascii="Cambria" w:eastAsia="Cambria" w:hAnsi="Cambria" w:cs="Cambria"/>
                </w:rPr>
                <w:t>almacenes-automaticos.2.1.pdf (cdnwm.com)</w:t>
              </w:r>
            </w:hyperlink>
          </w:p>
        </w:tc>
      </w:tr>
    </w:tbl>
    <w:p w14:paraId="352A677A" w14:textId="51C092A0" w:rsidR="71F63C33" w:rsidRDefault="71F63C33" w:rsidP="71F63C33">
      <w:pPr>
        <w:rPr>
          <w:rFonts w:ascii="Cambria" w:eastAsia="Cambria" w:hAnsi="Cambria" w:cs="Cambria"/>
        </w:rPr>
      </w:pPr>
    </w:p>
    <w:p w14:paraId="2906D8EF" w14:textId="77777777" w:rsidR="00C004A3" w:rsidRDefault="00C004A3" w:rsidP="71F63C33">
      <w:pPr>
        <w:rPr>
          <w:rFonts w:ascii="Cambria" w:eastAsia="Cambria" w:hAnsi="Cambria" w:cs="Cambria"/>
        </w:rPr>
      </w:pPr>
    </w:p>
    <w:p w14:paraId="5D70DB4F" w14:textId="7F30D754" w:rsidR="55AC774E" w:rsidRPr="007E6F6D" w:rsidRDefault="55AC774E" w:rsidP="00601B03">
      <w:pPr>
        <w:pStyle w:val="Ttulo1"/>
        <w:rPr>
          <w:b w:val="0"/>
          <w:bCs w:val="0"/>
          <w:lang w:val="en-US"/>
        </w:rPr>
      </w:pPr>
      <w:bookmarkStart w:id="54" w:name="_Toc167307604"/>
      <w:r w:rsidRPr="55AC774E">
        <w:t>8. DESCRIPCIÓN DE EQUIPO ADICIONAL</w:t>
      </w:r>
      <w:bookmarkEnd w:id="54"/>
    </w:p>
    <w:p w14:paraId="463B58D0" w14:textId="0109E16F" w:rsidR="55AC774E" w:rsidRPr="007E6F6D" w:rsidRDefault="55AC774E" w:rsidP="55AC774E">
      <w:pPr>
        <w:rPr>
          <w:rFonts w:ascii="Lora" w:eastAsia="Lora" w:hAnsi="Lora" w:cs="Lora"/>
          <w:b/>
          <w:bCs/>
          <w:color w:val="3C78D8"/>
          <w:sz w:val="28"/>
          <w:szCs w:val="28"/>
          <w:lang w:val="en-US"/>
        </w:rPr>
      </w:pPr>
    </w:p>
    <w:tbl>
      <w:tblPr>
        <w:tblStyle w:val="Tablaconcuadrcula"/>
        <w:tblW w:w="0" w:type="auto"/>
        <w:tblLook w:val="04A0" w:firstRow="1" w:lastRow="0" w:firstColumn="1" w:lastColumn="0" w:noHBand="0" w:noVBand="1"/>
      </w:tblPr>
      <w:tblGrid>
        <w:gridCol w:w="4881"/>
        <w:gridCol w:w="4469"/>
      </w:tblGrid>
      <w:tr w:rsidR="00601B03" w14:paraId="19EEEF5F" w14:textId="77777777">
        <w:trPr>
          <w:trHeight w:val="409"/>
        </w:trPr>
        <w:tc>
          <w:tcPr>
            <w:tcW w:w="9350" w:type="dxa"/>
            <w:gridSpan w:val="2"/>
          </w:tcPr>
          <w:p w14:paraId="40370606" w14:textId="4CA32316" w:rsidR="00601B03" w:rsidRDefault="00601B03">
            <w:pPr>
              <w:pStyle w:val="Ttulo4"/>
              <w:spacing w:line="279" w:lineRule="auto"/>
              <w:jc w:val="center"/>
              <w:rPr>
                <w:rStyle w:val="Textoennegrita"/>
                <w:rFonts w:ascii="Cambria" w:hAnsi="Cambria"/>
                <w:i w:val="0"/>
                <w:iCs w:val="0"/>
                <w:color w:val="auto"/>
              </w:rPr>
            </w:pPr>
            <w:r w:rsidRPr="55AC774E">
              <w:rPr>
                <w:rStyle w:val="Textoennegrita"/>
                <w:rFonts w:ascii="Cambria" w:hAnsi="Cambria"/>
                <w:i w:val="0"/>
                <w:iCs w:val="0"/>
                <w:color w:val="auto"/>
              </w:rPr>
              <w:t>I-SPEED</w:t>
            </w:r>
          </w:p>
        </w:tc>
      </w:tr>
      <w:tr w:rsidR="00601B03" w14:paraId="109BA5D5" w14:textId="77777777">
        <w:trPr>
          <w:trHeight w:val="2895"/>
        </w:trPr>
        <w:tc>
          <w:tcPr>
            <w:tcW w:w="4881" w:type="dxa"/>
            <w:vMerge w:val="restart"/>
          </w:tcPr>
          <w:p w14:paraId="7E61C528" w14:textId="7994C0E1" w:rsidR="00601B03" w:rsidRDefault="00601B03">
            <w:pPr>
              <w:jc w:val="center"/>
            </w:pPr>
            <w:r>
              <w:rPr>
                <w:noProof/>
              </w:rPr>
              <w:drawing>
                <wp:inline distT="0" distB="0" distL="0" distR="0" wp14:anchorId="5AB86E80" wp14:editId="7073FA97">
                  <wp:extent cx="2159000" cy="1685413"/>
                  <wp:effectExtent l="0" t="0" r="0" b="0"/>
                  <wp:docPr id="352740753" name="Picture 7848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61949" cy="1687715"/>
                          </a:xfrm>
                          <a:prstGeom prst="rect">
                            <a:avLst/>
                          </a:prstGeom>
                        </pic:spPr>
                      </pic:pic>
                    </a:graphicData>
                  </a:graphic>
                </wp:inline>
              </w:drawing>
            </w:r>
          </w:p>
        </w:tc>
        <w:tc>
          <w:tcPr>
            <w:tcW w:w="4469" w:type="dxa"/>
          </w:tcPr>
          <w:p w14:paraId="02C165D0" w14:textId="77777777" w:rsidR="00601B03" w:rsidRDefault="00601B03" w:rsidP="00601B03">
            <w:pPr>
              <w:pStyle w:val="Prrafodelista"/>
              <w:spacing w:beforeAutospacing="1" w:after="160" w:afterAutospacing="1" w:line="279" w:lineRule="auto"/>
              <w:rPr>
                <w:rFonts w:ascii="Cambria" w:hAnsi="Cambria"/>
              </w:rPr>
            </w:pPr>
          </w:p>
          <w:p w14:paraId="46E99F2E" w14:textId="77777777" w:rsidR="00601B03" w:rsidRDefault="00601B03" w:rsidP="00601B03">
            <w:pPr>
              <w:pStyle w:val="Prrafodelista"/>
              <w:spacing w:beforeAutospacing="1" w:after="160" w:afterAutospacing="1" w:line="279" w:lineRule="auto"/>
              <w:rPr>
                <w:rFonts w:ascii="Cambria" w:hAnsi="Cambria"/>
              </w:rPr>
            </w:pPr>
          </w:p>
          <w:p w14:paraId="3649C4AF" w14:textId="506B7EBB" w:rsidR="00601B03" w:rsidRDefault="00601B03" w:rsidP="00601B03">
            <w:pPr>
              <w:pStyle w:val="Prrafodelista"/>
              <w:numPr>
                <w:ilvl w:val="0"/>
                <w:numId w:val="16"/>
              </w:numPr>
              <w:spacing w:beforeAutospacing="1" w:after="160" w:afterAutospacing="1" w:line="279" w:lineRule="auto"/>
              <w:rPr>
                <w:rFonts w:ascii="Cambria" w:hAnsi="Cambria"/>
              </w:rPr>
            </w:pPr>
            <w:r w:rsidRPr="55AC774E">
              <w:rPr>
                <w:rFonts w:ascii="Cambria" w:hAnsi="Cambria"/>
              </w:rPr>
              <w:t>Dimensiones: 218 x 107 x 62 mm</w:t>
            </w:r>
          </w:p>
          <w:p w14:paraId="470B5041" w14:textId="77777777" w:rsidR="00601B03" w:rsidRDefault="00601B03" w:rsidP="00601B03">
            <w:pPr>
              <w:pStyle w:val="Prrafodelista"/>
              <w:numPr>
                <w:ilvl w:val="0"/>
                <w:numId w:val="16"/>
              </w:numPr>
              <w:spacing w:beforeAutospacing="1" w:after="160" w:afterAutospacing="1" w:line="279" w:lineRule="auto"/>
              <w:rPr>
                <w:rFonts w:ascii="Cambria" w:hAnsi="Cambria"/>
              </w:rPr>
            </w:pPr>
            <w:r w:rsidRPr="55AC774E">
              <w:rPr>
                <w:rFonts w:ascii="Cambria" w:hAnsi="Cambria"/>
              </w:rPr>
              <w:t>Peso: 1,7 kg</w:t>
            </w:r>
          </w:p>
          <w:p w14:paraId="1812AFEC" w14:textId="77777777" w:rsidR="00601B03" w:rsidRDefault="00601B03" w:rsidP="00601B03">
            <w:pPr>
              <w:pStyle w:val="Prrafodelista"/>
              <w:numPr>
                <w:ilvl w:val="0"/>
                <w:numId w:val="16"/>
              </w:numPr>
              <w:spacing w:beforeAutospacing="1" w:after="160" w:afterAutospacing="1" w:line="279" w:lineRule="auto"/>
              <w:rPr>
                <w:rFonts w:ascii="Cambria" w:hAnsi="Cambria"/>
              </w:rPr>
            </w:pPr>
            <w:r w:rsidRPr="55AC774E">
              <w:rPr>
                <w:rFonts w:ascii="Cambria" w:hAnsi="Cambria"/>
              </w:rPr>
              <w:t>Profundidad: Hasta 0,5 mm</w:t>
            </w:r>
          </w:p>
          <w:p w14:paraId="1FF3B033" w14:textId="2B234794" w:rsidR="00601B03" w:rsidRDefault="00601B03" w:rsidP="00601B03">
            <w:pPr>
              <w:rPr>
                <w:rFonts w:ascii="Cambria" w:eastAsia="Lora" w:hAnsi="Cambria" w:cs="Lora"/>
              </w:rPr>
            </w:pPr>
          </w:p>
          <w:p w14:paraId="2FCE18D6" w14:textId="77777777" w:rsidR="00601B03" w:rsidRDefault="00601B03">
            <w:pPr>
              <w:pStyle w:val="Prrafodelista"/>
              <w:spacing w:beforeAutospacing="1" w:afterAutospacing="1" w:line="279" w:lineRule="auto"/>
              <w:rPr>
                <w:rFonts w:ascii="Cambria" w:hAnsi="Cambria"/>
              </w:rPr>
            </w:pPr>
          </w:p>
        </w:tc>
      </w:tr>
      <w:tr w:rsidR="00601B03" w:rsidRPr="008E5835" w14:paraId="4A2F0B69" w14:textId="77777777">
        <w:trPr>
          <w:trHeight w:val="1035"/>
        </w:trPr>
        <w:tc>
          <w:tcPr>
            <w:tcW w:w="4881" w:type="dxa"/>
            <w:vMerge/>
          </w:tcPr>
          <w:p w14:paraId="3E3598EC" w14:textId="77777777" w:rsidR="00601B03" w:rsidRDefault="00601B03"/>
        </w:tc>
        <w:tc>
          <w:tcPr>
            <w:tcW w:w="4469" w:type="dxa"/>
          </w:tcPr>
          <w:p w14:paraId="29386695" w14:textId="77777777" w:rsidR="00601B03" w:rsidRDefault="00601B03">
            <w:pPr>
              <w:rPr>
                <w:rFonts w:ascii="Cambria" w:eastAsia="Lora" w:hAnsi="Cambria" w:cs="Lora"/>
              </w:rPr>
            </w:pPr>
            <w:r w:rsidRPr="71F63C33">
              <w:rPr>
                <w:rFonts w:ascii="Cambria" w:eastAsia="Lora" w:hAnsi="Cambria" w:cs="Lora"/>
              </w:rPr>
              <w:t>Modelo:</w:t>
            </w:r>
          </w:p>
          <w:p w14:paraId="48FA709C" w14:textId="77777777" w:rsidR="00FF39E5" w:rsidRDefault="00FF39E5">
            <w:pPr>
              <w:rPr>
                <w:rFonts w:ascii="Cambria" w:eastAsia="Lora" w:hAnsi="Cambria" w:cs="Lora"/>
              </w:rPr>
            </w:pPr>
          </w:p>
          <w:p w14:paraId="73C43B97" w14:textId="4CD4AD2E" w:rsidR="00601B03" w:rsidRPr="00601B03" w:rsidRDefault="00D71605" w:rsidP="00601B03">
            <w:pPr>
              <w:tabs>
                <w:tab w:val="left" w:pos="1560"/>
              </w:tabs>
              <w:rPr>
                <w:rFonts w:ascii="Cambria" w:eastAsia="Cambria" w:hAnsi="Cambria" w:cs="Cambria"/>
                <w:lang w:val="en-US"/>
              </w:rPr>
            </w:pPr>
            <w:hyperlink r:id="rId68">
              <w:r w:rsidR="00601B03" w:rsidRPr="007E6F6D">
                <w:rPr>
                  <w:rStyle w:val="Hipervnculo"/>
                  <w:rFonts w:ascii="Cambria" w:eastAsia="Cambria" w:hAnsi="Cambria" w:cs="Cambria"/>
                  <w:lang w:val="en-US"/>
                </w:rPr>
                <w:t>I-SPEED - Marcado Sic (sic-marking.com)</w:t>
              </w:r>
            </w:hyperlink>
          </w:p>
        </w:tc>
      </w:tr>
    </w:tbl>
    <w:p w14:paraId="735FC74D" w14:textId="0BDF3DEE" w:rsidR="55AC774E" w:rsidRPr="00601B03" w:rsidRDefault="55AC774E" w:rsidP="55AC774E">
      <w:pPr>
        <w:rPr>
          <w:rFonts w:ascii="Lora" w:eastAsia="Lora" w:hAnsi="Lora" w:cs="Lora"/>
          <w:b/>
          <w:bCs/>
          <w:color w:val="3C78D8"/>
          <w:sz w:val="28"/>
          <w:szCs w:val="28"/>
          <w:lang w:val="en-US"/>
        </w:rPr>
      </w:pPr>
    </w:p>
    <w:p w14:paraId="0B0DAED5" w14:textId="20DDF9B1" w:rsidR="55AC774E" w:rsidRDefault="55AC774E" w:rsidP="55AC774E">
      <w:pPr>
        <w:rPr>
          <w:rFonts w:ascii="Lora" w:eastAsia="Lora" w:hAnsi="Lora" w:cs="Lora"/>
          <w:b/>
          <w:bCs/>
          <w:color w:val="3C78D8"/>
          <w:sz w:val="28"/>
          <w:szCs w:val="28"/>
          <w:lang w:val="en-US"/>
        </w:rPr>
      </w:pPr>
    </w:p>
    <w:p w14:paraId="72A01844" w14:textId="77777777" w:rsidR="00FF39E5" w:rsidRPr="00601B03" w:rsidRDefault="00FF39E5" w:rsidP="55AC774E">
      <w:pPr>
        <w:rPr>
          <w:rFonts w:ascii="Lora" w:eastAsia="Lora" w:hAnsi="Lora" w:cs="Lora"/>
          <w:b/>
          <w:bCs/>
          <w:color w:val="3C78D8"/>
          <w:sz w:val="28"/>
          <w:szCs w:val="28"/>
          <w:lang w:val="en-US"/>
        </w:rPr>
      </w:pPr>
    </w:p>
    <w:p w14:paraId="07E174F9" w14:textId="6F6A3CAF" w:rsidR="55AC774E" w:rsidRDefault="00A9779C" w:rsidP="00A9779C">
      <w:pPr>
        <w:pStyle w:val="Ttulo1"/>
      </w:pPr>
      <w:bookmarkStart w:id="55" w:name="_Toc167307605"/>
      <w:r>
        <w:t>9</w:t>
      </w:r>
      <w:r w:rsidR="55AC774E" w:rsidRPr="55AC774E">
        <w:t>.</w:t>
      </w:r>
      <w:r>
        <w:t xml:space="preserve"> </w:t>
      </w:r>
      <w:r w:rsidR="55AC774E" w:rsidRPr="55AC774E">
        <w:t>LAYOUT</w:t>
      </w:r>
      <w:bookmarkEnd w:id="55"/>
    </w:p>
    <w:p w14:paraId="4E38F652" w14:textId="36E69DE6" w:rsidR="55AC774E" w:rsidRDefault="55AC774E" w:rsidP="55AC774E">
      <w:pPr>
        <w:jc w:val="both"/>
        <w:rPr>
          <w:rFonts w:ascii="Cambria" w:eastAsia="Cambria" w:hAnsi="Cambria" w:cs="Cambria"/>
        </w:rPr>
      </w:pPr>
      <w:r w:rsidRPr="55AC774E">
        <w:rPr>
          <w:rFonts w:ascii="Cambria" w:eastAsia="Cambria" w:hAnsi="Cambria" w:cs="Cambria"/>
        </w:rPr>
        <w:t>A continuación, se m</w:t>
      </w:r>
      <w:r w:rsidR="00C05587">
        <w:rPr>
          <w:rFonts w:ascii="Cambria" w:eastAsia="Cambria" w:hAnsi="Cambria" w:cs="Cambria"/>
        </w:rPr>
        <w:t>uestra</w:t>
      </w:r>
      <w:r w:rsidRPr="55AC774E">
        <w:rPr>
          <w:rFonts w:ascii="Cambria" w:eastAsia="Cambria" w:hAnsi="Cambria" w:cs="Cambria"/>
        </w:rPr>
        <w:t xml:space="preserve"> el plano general de la planta y se hará una breve descripción general del funcionamiento de </w:t>
      </w:r>
      <w:r w:rsidR="00601B03" w:rsidRPr="55AC774E">
        <w:rPr>
          <w:rFonts w:ascii="Cambria" w:eastAsia="Cambria" w:hAnsi="Cambria" w:cs="Cambria"/>
        </w:rPr>
        <w:t>esta</w:t>
      </w:r>
      <w:r w:rsidRPr="55AC774E">
        <w:rPr>
          <w:rFonts w:ascii="Cambria" w:eastAsia="Cambria" w:hAnsi="Cambria" w:cs="Cambria"/>
        </w:rPr>
        <w:t xml:space="preserve">.  Para una mayor visualización del plano se adjunta el archivo </w:t>
      </w:r>
      <w:r w:rsidR="002D6F87" w:rsidRPr="55AC774E">
        <w:rPr>
          <w:rFonts w:ascii="Cambria" w:eastAsia="Cambria" w:hAnsi="Cambria" w:cs="Cambria"/>
        </w:rPr>
        <w:t>AutoCAD</w:t>
      </w:r>
      <w:r w:rsidRPr="55AC774E">
        <w:rPr>
          <w:rFonts w:ascii="Cambria" w:eastAsia="Cambria" w:hAnsi="Cambria" w:cs="Cambria"/>
        </w:rPr>
        <w:t>.</w:t>
      </w:r>
    </w:p>
    <w:p w14:paraId="68262BE6" w14:textId="17B7FEDB" w:rsidR="55AC774E" w:rsidRDefault="00B10AF2" w:rsidP="00B10AF2">
      <w:pPr>
        <w:jc w:val="center"/>
      </w:pPr>
      <w:r w:rsidRPr="00B10AF2">
        <w:rPr>
          <w:noProof/>
        </w:rPr>
        <w:drawing>
          <wp:inline distT="0" distB="0" distL="0" distR="0" wp14:anchorId="08B8D7B3" wp14:editId="538A4A74">
            <wp:extent cx="2697474" cy="5912273"/>
            <wp:effectExtent l="0" t="7302" r="952" b="953"/>
            <wp:docPr id="31745542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55427" name="Imagen 1" descr="Diagrama&#10;&#10;Descripción generada automáticamente"/>
                    <pic:cNvPicPr/>
                  </pic:nvPicPr>
                  <pic:blipFill>
                    <a:blip r:embed="rId69"/>
                    <a:stretch>
                      <a:fillRect/>
                    </a:stretch>
                  </pic:blipFill>
                  <pic:spPr>
                    <a:xfrm rot="5400000">
                      <a:off x="0" y="0"/>
                      <a:ext cx="2701798" cy="5921750"/>
                    </a:xfrm>
                    <a:prstGeom prst="rect">
                      <a:avLst/>
                    </a:prstGeom>
                  </pic:spPr>
                </pic:pic>
              </a:graphicData>
            </a:graphic>
          </wp:inline>
        </w:drawing>
      </w:r>
    </w:p>
    <w:p w14:paraId="58B5B163" w14:textId="77777777" w:rsidR="00B10AF2" w:rsidRDefault="00B10AF2" w:rsidP="00B10AF2">
      <w:pPr>
        <w:jc w:val="center"/>
      </w:pPr>
    </w:p>
    <w:p w14:paraId="6D1593A3" w14:textId="77777777" w:rsidR="00B10AF2" w:rsidRDefault="00B10AF2" w:rsidP="00B10AF2">
      <w:pPr>
        <w:jc w:val="center"/>
      </w:pPr>
    </w:p>
    <w:p w14:paraId="08FB438B" w14:textId="453D1694" w:rsidR="55AC774E" w:rsidRDefault="45E165FE" w:rsidP="45E165FE">
      <w:pPr>
        <w:jc w:val="both"/>
        <w:rPr>
          <w:rFonts w:ascii="Cambria" w:eastAsia="Cambria" w:hAnsi="Cambria" w:cs="Cambria"/>
        </w:rPr>
      </w:pPr>
      <w:r w:rsidRPr="45E165FE">
        <w:rPr>
          <w:rFonts w:ascii="Cambria" w:eastAsia="Cambria" w:hAnsi="Cambria" w:cs="Cambria"/>
        </w:rPr>
        <w:t>Esta planta consiste en un almacén de materias primas, 6 celdas productivas, 2 almacenes finales (uno de productos finales y otro de productos defectuosos), y una estación de carga de AGV</w:t>
      </w:r>
      <w:r w:rsidR="00C05587">
        <w:rPr>
          <w:rFonts w:ascii="Cambria" w:eastAsia="Cambria" w:hAnsi="Cambria" w:cs="Cambria"/>
        </w:rPr>
        <w:t>’</w:t>
      </w:r>
      <w:r w:rsidRPr="45E165FE">
        <w:rPr>
          <w:rFonts w:ascii="Cambria" w:eastAsia="Cambria" w:hAnsi="Cambria" w:cs="Cambria"/>
        </w:rPr>
        <w:t>s.</w:t>
      </w:r>
    </w:p>
    <w:p w14:paraId="0B811AA2" w14:textId="180132FF" w:rsidR="55AC774E" w:rsidRDefault="45E165FE" w:rsidP="55AC774E">
      <w:pPr>
        <w:jc w:val="both"/>
        <w:rPr>
          <w:rFonts w:ascii="Cambria" w:eastAsia="Cambria" w:hAnsi="Cambria" w:cs="Cambria"/>
        </w:rPr>
      </w:pPr>
      <w:r w:rsidRPr="45E165FE">
        <w:rPr>
          <w:rFonts w:ascii="Cambria" w:eastAsia="Cambria" w:hAnsi="Cambria" w:cs="Cambria"/>
        </w:rPr>
        <w:t>Todas las celdas y almacenes están comunicados mediante una red de AGV</w:t>
      </w:r>
      <w:r w:rsidR="00C05587">
        <w:rPr>
          <w:rFonts w:ascii="Cambria" w:eastAsia="Cambria" w:hAnsi="Cambria" w:cs="Cambria"/>
        </w:rPr>
        <w:t>’</w:t>
      </w:r>
      <w:r w:rsidRPr="45E165FE">
        <w:rPr>
          <w:rFonts w:ascii="Cambria" w:eastAsia="Cambria" w:hAnsi="Cambria" w:cs="Cambria"/>
        </w:rPr>
        <w:t xml:space="preserve">s que transportan los materiales y productos. </w:t>
      </w:r>
      <w:r w:rsidR="007A13CD">
        <w:rPr>
          <w:rFonts w:ascii="Cambria" w:eastAsia="Cambria" w:hAnsi="Cambria" w:cs="Cambria"/>
        </w:rPr>
        <w:t>E</w:t>
      </w:r>
      <w:r w:rsidRPr="45E165FE">
        <w:rPr>
          <w:rFonts w:ascii="Cambria" w:eastAsia="Cambria" w:hAnsi="Cambria" w:cs="Cambria"/>
        </w:rPr>
        <w:t>stos AGV</w:t>
      </w:r>
      <w:r w:rsidR="00C05587">
        <w:rPr>
          <w:rFonts w:ascii="Cambria" w:eastAsia="Cambria" w:hAnsi="Cambria" w:cs="Cambria"/>
        </w:rPr>
        <w:t>’</w:t>
      </w:r>
      <w:r w:rsidRPr="45E165FE">
        <w:rPr>
          <w:rFonts w:ascii="Cambria" w:eastAsia="Cambria" w:hAnsi="Cambria" w:cs="Cambria"/>
        </w:rPr>
        <w:t xml:space="preserve">s no tienen trayectorias fijas, sino que se desplazan a través de unas líneas de movimiento de un lugar a otro dependiendo de la función que tienen que cumplir. </w:t>
      </w:r>
    </w:p>
    <w:p w14:paraId="18690068" w14:textId="4F9C1513" w:rsidR="45E165FE" w:rsidRDefault="45E165FE" w:rsidP="45E165FE">
      <w:pPr>
        <w:jc w:val="both"/>
        <w:rPr>
          <w:rFonts w:ascii="Cambria" w:eastAsia="Cambria" w:hAnsi="Cambria" w:cs="Cambria"/>
        </w:rPr>
      </w:pPr>
      <w:r w:rsidRPr="45E165FE">
        <w:rPr>
          <w:rFonts w:ascii="Cambria" w:eastAsia="Cambria" w:hAnsi="Cambria" w:cs="Cambria"/>
        </w:rPr>
        <w:t>Además, tanto celdas como almacenes contienen en su interior una red de brazos robóticos, cintas transportadoras, sensores y actuadores que permiten el correcto flujo de productos y materiales. Adicionalmente, los almacenes contienen transelevadores que habilitan un guardado satisfactorio de los diferentes productos.</w:t>
      </w:r>
    </w:p>
    <w:p w14:paraId="09A58534" w14:textId="4E284507" w:rsidR="45E165FE" w:rsidRDefault="45E165FE" w:rsidP="45E165FE">
      <w:pPr>
        <w:jc w:val="both"/>
        <w:rPr>
          <w:rFonts w:ascii="Cambria" w:eastAsia="Cambria" w:hAnsi="Cambria" w:cs="Cambria"/>
        </w:rPr>
      </w:pPr>
    </w:p>
    <w:p w14:paraId="4E60BF89" w14:textId="02601FE9" w:rsidR="45E165FE" w:rsidRDefault="45E165FE" w:rsidP="1BA2A563">
      <w:pPr>
        <w:jc w:val="both"/>
        <w:rPr>
          <w:rFonts w:ascii="Cambria" w:eastAsia="Cambria" w:hAnsi="Cambria" w:cs="Cambria"/>
        </w:rPr>
      </w:pPr>
      <w:r w:rsidRPr="45E165FE">
        <w:rPr>
          <w:rFonts w:ascii="Cambria" w:eastAsia="Cambria" w:hAnsi="Cambria" w:cs="Cambria"/>
        </w:rPr>
        <w:t>A continuación, se resume el funcionamiento de la planta:</w:t>
      </w:r>
    </w:p>
    <w:p w14:paraId="51E66763" w14:textId="77777777" w:rsidR="00C05587" w:rsidRDefault="00C05587" w:rsidP="45E165FE">
      <w:pPr>
        <w:jc w:val="both"/>
      </w:pPr>
    </w:p>
    <w:p w14:paraId="56A58C50" w14:textId="32683AA8" w:rsidR="45E165FE" w:rsidRDefault="45E165FE" w:rsidP="45E165FE">
      <w:pPr>
        <w:jc w:val="both"/>
        <w:rPr>
          <w:rFonts w:ascii="Cambria" w:eastAsia="Cambria" w:hAnsi="Cambria" w:cs="Cambria"/>
        </w:rPr>
      </w:pPr>
      <w:r w:rsidRPr="45E165FE">
        <w:rPr>
          <w:rFonts w:ascii="Cambria" w:eastAsia="Cambria" w:hAnsi="Cambria" w:cs="Cambria"/>
        </w:rPr>
        <w:t xml:space="preserve">La planta recibe todos los materiales que va a emplear a través del almacén de materias primas. </w:t>
      </w:r>
      <w:r w:rsidR="00C05587">
        <w:rPr>
          <w:rFonts w:ascii="Cambria" w:eastAsia="Cambria" w:hAnsi="Cambria" w:cs="Cambria"/>
        </w:rPr>
        <w:t>E</w:t>
      </w:r>
      <w:r w:rsidRPr="45E165FE">
        <w:rPr>
          <w:rFonts w:ascii="Cambria" w:eastAsia="Cambria" w:hAnsi="Cambria" w:cs="Cambria"/>
        </w:rPr>
        <w:t>ste se encarga de guardar de manera ordenada los materiales para su futuro uso y de proporcionarlos al resto del complejo.</w:t>
      </w:r>
    </w:p>
    <w:p w14:paraId="3E00F00C" w14:textId="7E2EA4A9" w:rsidR="45E165FE" w:rsidRDefault="45E165FE" w:rsidP="45E165FE">
      <w:pPr>
        <w:jc w:val="both"/>
        <w:rPr>
          <w:rFonts w:ascii="Cambria" w:eastAsia="Cambria" w:hAnsi="Cambria" w:cs="Cambria"/>
        </w:rPr>
      </w:pPr>
      <w:r w:rsidRPr="45E165FE">
        <w:rPr>
          <w:rFonts w:ascii="Cambria" w:eastAsia="Cambria" w:hAnsi="Cambria" w:cs="Cambria"/>
        </w:rPr>
        <w:t>La celda uno es la encargada de convertir las bobinas de acero inoxidable en planchas laminadas para su futuro mecanizado.</w:t>
      </w:r>
    </w:p>
    <w:p w14:paraId="0F605806" w14:textId="785CB035" w:rsidR="45E165FE" w:rsidRDefault="45E165FE" w:rsidP="45E165FE">
      <w:pPr>
        <w:jc w:val="both"/>
        <w:rPr>
          <w:rFonts w:ascii="Cambria" w:eastAsia="Cambria" w:hAnsi="Cambria" w:cs="Cambria"/>
        </w:rPr>
      </w:pPr>
      <w:bookmarkStart w:id="56" w:name="_Int_zUNdiBFS"/>
      <w:r w:rsidRPr="45E165FE">
        <w:rPr>
          <w:rFonts w:ascii="Cambria" w:eastAsia="Cambria" w:hAnsi="Cambria" w:cs="Cambria"/>
        </w:rPr>
        <w:t>La celda dos tienen como función darles la forma a las planchas metálicas obteniendo como resultado las cabezas de las herramientas.</w:t>
      </w:r>
      <w:bookmarkEnd w:id="56"/>
      <w:r w:rsidRPr="45E165FE">
        <w:rPr>
          <w:rFonts w:ascii="Cambria" w:eastAsia="Cambria" w:hAnsi="Cambria" w:cs="Cambria"/>
        </w:rPr>
        <w:t xml:space="preserve"> Además, también tratará los palos de madera para acondicionarlos para el futuro remachado.</w:t>
      </w:r>
    </w:p>
    <w:p w14:paraId="3686641A" w14:textId="1F3B3D64" w:rsidR="45E165FE" w:rsidRDefault="45E165FE" w:rsidP="45E165FE">
      <w:pPr>
        <w:jc w:val="both"/>
        <w:rPr>
          <w:rFonts w:ascii="Cambria" w:eastAsia="Cambria" w:hAnsi="Cambria" w:cs="Cambria"/>
        </w:rPr>
      </w:pPr>
      <w:r w:rsidRPr="45E165FE">
        <w:rPr>
          <w:rFonts w:ascii="Cambria" w:eastAsia="Cambria" w:hAnsi="Cambria" w:cs="Cambria"/>
        </w:rPr>
        <w:t xml:space="preserve">La tercera celda consiste en el acabado superficial de los palos y hojas metálicas previamente mecanizadas. </w:t>
      </w:r>
    </w:p>
    <w:p w14:paraId="77814AB2" w14:textId="1F1F239C" w:rsidR="45E165FE" w:rsidRDefault="45E165FE" w:rsidP="45E165FE">
      <w:pPr>
        <w:jc w:val="both"/>
        <w:rPr>
          <w:rFonts w:ascii="Cambria" w:eastAsia="Cambria" w:hAnsi="Cambria" w:cs="Cambria"/>
        </w:rPr>
      </w:pPr>
      <w:r w:rsidRPr="45E165FE">
        <w:rPr>
          <w:rFonts w:ascii="Cambria" w:eastAsia="Cambria" w:hAnsi="Cambria" w:cs="Cambria"/>
        </w:rPr>
        <w:t>La celda cuatro trata de un control de calidad. Este se encarga de asegurar que el proceso industrial se realiza de manera óptima, y, para ello, realiza su función repetidas veces, en varios momentos de la fabricación de las piezas.</w:t>
      </w:r>
    </w:p>
    <w:p w14:paraId="2F2BC3DA" w14:textId="6A1CE7D4" w:rsidR="45E165FE" w:rsidRDefault="45E165FE" w:rsidP="45E165FE">
      <w:pPr>
        <w:jc w:val="both"/>
        <w:rPr>
          <w:rFonts w:ascii="Cambria" w:eastAsia="Cambria" w:hAnsi="Cambria" w:cs="Cambria"/>
        </w:rPr>
      </w:pPr>
      <w:r w:rsidRPr="45E165FE">
        <w:rPr>
          <w:rFonts w:ascii="Cambria" w:eastAsia="Cambria" w:hAnsi="Cambria" w:cs="Cambria"/>
        </w:rPr>
        <w:t>La quinta celda consiste en la obtención del producto final. Tiene como funciones realizar el remache del palo con la pieza metálica y de realizar un diseño personalizado mediante el pintado.</w:t>
      </w:r>
    </w:p>
    <w:p w14:paraId="3D369425" w14:textId="3F34FDE6" w:rsidR="45E165FE" w:rsidRDefault="45E165FE" w:rsidP="45E165FE">
      <w:pPr>
        <w:jc w:val="both"/>
        <w:rPr>
          <w:rFonts w:ascii="Cambria" w:eastAsia="Cambria" w:hAnsi="Cambria" w:cs="Cambria"/>
        </w:rPr>
      </w:pPr>
      <w:r w:rsidRPr="45E165FE">
        <w:rPr>
          <w:rFonts w:ascii="Cambria" w:eastAsia="Cambria" w:hAnsi="Cambria" w:cs="Cambria"/>
        </w:rPr>
        <w:t xml:space="preserve">La última celda, la número 6, está dividida en dos estaciones. </w:t>
      </w:r>
      <w:bookmarkStart w:id="57" w:name="_Int_lRh8df7k"/>
      <w:r w:rsidRPr="45E165FE">
        <w:rPr>
          <w:rFonts w:ascii="Cambria" w:eastAsia="Cambria" w:hAnsi="Cambria" w:cs="Cambria"/>
        </w:rPr>
        <w:t>Por un lado, se encarga de empaquetar las piezas finalizadas que han pasado satisfactoriamente el control de calidad, y, por otro lado, de reciclar aquellas piezas que son inservibles.</w:t>
      </w:r>
      <w:bookmarkEnd w:id="57"/>
    </w:p>
    <w:p w14:paraId="57C75B31" w14:textId="544289A5" w:rsidR="45E165FE" w:rsidRDefault="45E165FE" w:rsidP="45E165FE">
      <w:pPr>
        <w:jc w:val="both"/>
        <w:rPr>
          <w:rFonts w:ascii="Cambria" w:eastAsia="Cambria" w:hAnsi="Cambria" w:cs="Cambria"/>
        </w:rPr>
      </w:pPr>
      <w:r w:rsidRPr="45E165FE">
        <w:rPr>
          <w:rFonts w:ascii="Cambria" w:eastAsia="Cambria" w:hAnsi="Cambria" w:cs="Cambria"/>
        </w:rPr>
        <w:t>Finalmente, el almacén de productos finales recoge y realiza el guardado de las diferentes herramientas de forma ordenada, y en el almacén de productos defectuosos se almacenan aquellos productos que no van a salir a la venta. En última instancia, los camiones recogerán los paquetes para su posterior traslado.</w:t>
      </w:r>
    </w:p>
    <w:p w14:paraId="7CF7A32D" w14:textId="6EDFAA05" w:rsidR="45E165FE" w:rsidRDefault="45E165FE" w:rsidP="45E165FE">
      <w:pPr>
        <w:jc w:val="both"/>
        <w:rPr>
          <w:rFonts w:ascii="Cambria" w:eastAsia="Cambria" w:hAnsi="Cambria" w:cs="Cambria"/>
        </w:rPr>
      </w:pPr>
    </w:p>
    <w:p w14:paraId="412C510F" w14:textId="3BCED6E9" w:rsidR="45E165FE" w:rsidRDefault="45E165FE" w:rsidP="45E165FE">
      <w:pPr>
        <w:jc w:val="both"/>
        <w:rPr>
          <w:rFonts w:ascii="Cambria" w:eastAsia="Cambria" w:hAnsi="Cambria" w:cs="Cambria"/>
        </w:rPr>
      </w:pPr>
    </w:p>
    <w:p w14:paraId="1C7F82A6" w14:textId="77777777" w:rsidR="00F94F51" w:rsidRDefault="00F94F51" w:rsidP="45E165FE">
      <w:pPr>
        <w:jc w:val="both"/>
        <w:rPr>
          <w:rFonts w:ascii="Cambria" w:eastAsia="Cambria" w:hAnsi="Cambria" w:cs="Cambria"/>
        </w:rPr>
      </w:pPr>
    </w:p>
    <w:p w14:paraId="10E79339" w14:textId="77777777" w:rsidR="00F94F51" w:rsidRDefault="00F94F51" w:rsidP="45E165FE">
      <w:pPr>
        <w:jc w:val="both"/>
        <w:rPr>
          <w:rFonts w:ascii="Cambria" w:eastAsia="Cambria" w:hAnsi="Cambria" w:cs="Cambria"/>
        </w:rPr>
      </w:pPr>
    </w:p>
    <w:p w14:paraId="0B33DA3D" w14:textId="77777777" w:rsidR="00F94F51" w:rsidRDefault="00F94F51" w:rsidP="45E165FE">
      <w:pPr>
        <w:jc w:val="both"/>
        <w:rPr>
          <w:rFonts w:ascii="Cambria" w:eastAsia="Cambria" w:hAnsi="Cambria" w:cs="Cambria"/>
        </w:rPr>
      </w:pPr>
    </w:p>
    <w:p w14:paraId="4ED8EAA6" w14:textId="77777777" w:rsidR="00F94F51" w:rsidRDefault="00F94F51" w:rsidP="45E165FE">
      <w:pPr>
        <w:jc w:val="both"/>
        <w:rPr>
          <w:rFonts w:ascii="Cambria" w:eastAsia="Cambria" w:hAnsi="Cambria" w:cs="Cambria"/>
        </w:rPr>
      </w:pPr>
    </w:p>
    <w:p w14:paraId="06C6C0A3" w14:textId="77777777" w:rsidR="00F94F51" w:rsidRDefault="00F94F51" w:rsidP="45E165FE">
      <w:pPr>
        <w:jc w:val="both"/>
        <w:rPr>
          <w:rFonts w:ascii="Cambria" w:eastAsia="Cambria" w:hAnsi="Cambria" w:cs="Cambria"/>
        </w:rPr>
      </w:pPr>
    </w:p>
    <w:p w14:paraId="5AB78CC2" w14:textId="77777777" w:rsidR="00F94F51" w:rsidRDefault="00F94F51" w:rsidP="45E165FE">
      <w:pPr>
        <w:jc w:val="both"/>
        <w:rPr>
          <w:rFonts w:ascii="Cambria" w:eastAsia="Cambria" w:hAnsi="Cambria" w:cs="Cambria"/>
        </w:rPr>
      </w:pPr>
    </w:p>
    <w:p w14:paraId="6EF51F9A" w14:textId="270AB6DE" w:rsidR="55AC774E" w:rsidRDefault="006D33CD" w:rsidP="006D33CD">
      <w:pPr>
        <w:pStyle w:val="Ttulo1"/>
      </w:pPr>
      <w:bookmarkStart w:id="58" w:name="_Toc167307606"/>
      <w:r>
        <w:t>10</w:t>
      </w:r>
      <w:r w:rsidR="55AC774E" w:rsidRPr="55AC774E">
        <w:t>. DESCRIPCIÓN DE LOS ALMACENES Y ZONAS DE CARGA</w:t>
      </w:r>
      <w:bookmarkEnd w:id="58"/>
    </w:p>
    <w:p w14:paraId="6C787562" w14:textId="056DCA22" w:rsidR="55AC774E" w:rsidRPr="00E02925" w:rsidRDefault="00E02925" w:rsidP="00E02925">
      <w:pPr>
        <w:pStyle w:val="Ttulo2"/>
      </w:pPr>
      <w:bookmarkStart w:id="59" w:name="_Toc167307607"/>
      <w:r w:rsidRPr="00E02925">
        <w:t>10</w:t>
      </w:r>
      <w:r w:rsidR="55AC774E" w:rsidRPr="00E02925">
        <w:t>.1. ALMACÉN DE MATERIAS PRIMAS</w:t>
      </w:r>
      <w:bookmarkEnd w:id="59"/>
      <w:r w:rsidR="55AC774E" w:rsidRPr="00E02925">
        <w:t xml:space="preserve"> </w:t>
      </w:r>
    </w:p>
    <w:p w14:paraId="1D67F404" w14:textId="1245FBE0" w:rsidR="55AC774E" w:rsidRDefault="55AC774E" w:rsidP="55AC774E">
      <w:pPr>
        <w:jc w:val="center"/>
      </w:pPr>
    </w:p>
    <w:p w14:paraId="136F9477" w14:textId="6C0AA07A" w:rsidR="55AC774E" w:rsidRDefault="55AC774E" w:rsidP="55AC774E">
      <w:pPr>
        <w:jc w:val="center"/>
      </w:pPr>
      <w:r>
        <w:rPr>
          <w:noProof/>
        </w:rPr>
        <w:drawing>
          <wp:inline distT="0" distB="0" distL="0" distR="0" wp14:anchorId="33FB389A" wp14:editId="079C1EBE">
            <wp:extent cx="5172075" cy="5943600"/>
            <wp:effectExtent l="0" t="0" r="0" b="0"/>
            <wp:docPr id="1701949258" name="Picture 1701949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172075" cy="5943600"/>
                    </a:xfrm>
                    <a:prstGeom prst="rect">
                      <a:avLst/>
                    </a:prstGeom>
                  </pic:spPr>
                </pic:pic>
              </a:graphicData>
            </a:graphic>
          </wp:inline>
        </w:drawing>
      </w:r>
    </w:p>
    <w:p w14:paraId="2093EB0E" w14:textId="3D10C4E9" w:rsidR="55AC774E" w:rsidRDefault="55AC774E" w:rsidP="55AC774E">
      <w:pPr>
        <w:jc w:val="both"/>
        <w:rPr>
          <w:rFonts w:ascii="Cambria" w:eastAsia="Lora" w:hAnsi="Cambria" w:cs="Lora"/>
          <w:sz w:val="22"/>
          <w:szCs w:val="22"/>
        </w:rPr>
      </w:pPr>
      <w:r w:rsidRPr="55AC774E">
        <w:rPr>
          <w:rFonts w:ascii="Cambria" w:eastAsia="Lora" w:hAnsi="Cambria" w:cs="Lora"/>
          <w:sz w:val="22"/>
          <w:szCs w:val="22"/>
        </w:rPr>
        <w:t xml:space="preserve">En este almacén se gestiona la llegada de materias primas y su correcto almacenamiento. </w:t>
      </w:r>
    </w:p>
    <w:p w14:paraId="102E0E7B" w14:textId="4FB0D566" w:rsidR="55AC774E" w:rsidRDefault="55AC774E" w:rsidP="55AC774E">
      <w:pPr>
        <w:jc w:val="both"/>
        <w:rPr>
          <w:rFonts w:ascii="Cambria" w:eastAsia="Lora" w:hAnsi="Cambria" w:cs="Lora"/>
          <w:sz w:val="22"/>
          <w:szCs w:val="22"/>
        </w:rPr>
      </w:pPr>
    </w:p>
    <w:p w14:paraId="03F87065" w14:textId="2971BA2C" w:rsidR="55AC774E" w:rsidRDefault="55AC774E" w:rsidP="55AC774E">
      <w:pPr>
        <w:jc w:val="both"/>
      </w:pPr>
      <w:r w:rsidRPr="55AC774E">
        <w:rPr>
          <w:rFonts w:ascii="Cambria" w:eastAsia="Lora" w:hAnsi="Cambria" w:cs="Lora"/>
          <w:sz w:val="22"/>
          <w:szCs w:val="22"/>
        </w:rPr>
        <w:t>Las materias primas con las que se trabajarán en la planta son bobinas de acero, palos de madera, que servirán como mangos para las herramientas, material necesario para el empaquetado, este consta de cartón corrugado, cinta de embalaje, papel de burbuja y bolsas de plástico. En este almacén también se almacenarán los materiales necesarios para el remachado, en este caso remaches de acero, que se comprarán ya fabricados y listos para ser usados.</w:t>
      </w:r>
    </w:p>
    <w:p w14:paraId="7E603C1F" w14:textId="76E4B991" w:rsidR="55AC774E" w:rsidRDefault="55AC774E" w:rsidP="55AC774E">
      <w:pPr>
        <w:jc w:val="both"/>
        <w:rPr>
          <w:rFonts w:ascii="Cambria" w:eastAsia="Lora" w:hAnsi="Cambria" w:cs="Lora"/>
          <w:sz w:val="22"/>
          <w:szCs w:val="22"/>
        </w:rPr>
      </w:pPr>
    </w:p>
    <w:p w14:paraId="5AFC7AFF" w14:textId="2830500E" w:rsidR="55AC774E" w:rsidRDefault="55AC774E" w:rsidP="55AC774E">
      <w:pPr>
        <w:jc w:val="both"/>
        <w:rPr>
          <w:rFonts w:ascii="Cambria" w:eastAsia="Lora" w:hAnsi="Cambria" w:cs="Lora"/>
          <w:sz w:val="22"/>
          <w:szCs w:val="22"/>
        </w:rPr>
      </w:pPr>
      <w:r w:rsidRPr="55AC774E">
        <w:rPr>
          <w:rFonts w:ascii="Cambria" w:eastAsia="Lora" w:hAnsi="Cambria" w:cs="Lora"/>
          <w:sz w:val="22"/>
          <w:szCs w:val="22"/>
        </w:rPr>
        <w:t>Una vez lleguen los camiones a la zona habilitada para ellos, se descargan los materiales y, por medio de robots pick &amp; place, colocarán estos materiales en una gran cinta transportadora que recorre el almacén de forma longitudinal, recorriendo este de arriba a abajo.</w:t>
      </w:r>
    </w:p>
    <w:p w14:paraId="39A8FB08" w14:textId="575E20CD" w:rsidR="55AC774E" w:rsidRDefault="55AC774E" w:rsidP="55AC774E">
      <w:pPr>
        <w:jc w:val="both"/>
        <w:rPr>
          <w:rFonts w:ascii="Cambria" w:eastAsia="Lora" w:hAnsi="Cambria" w:cs="Lora"/>
          <w:sz w:val="22"/>
          <w:szCs w:val="22"/>
        </w:rPr>
      </w:pPr>
    </w:p>
    <w:p w14:paraId="7132BD3E" w14:textId="4EC325A2" w:rsidR="55AC774E" w:rsidRDefault="55AC774E" w:rsidP="55AC774E">
      <w:pPr>
        <w:jc w:val="both"/>
        <w:rPr>
          <w:rFonts w:ascii="Cambria" w:eastAsia="Lora" w:hAnsi="Cambria" w:cs="Lora"/>
          <w:sz w:val="22"/>
          <w:szCs w:val="22"/>
        </w:rPr>
      </w:pPr>
      <w:r w:rsidRPr="55AC774E">
        <w:rPr>
          <w:rFonts w:ascii="Cambria" w:eastAsia="Lora" w:hAnsi="Cambria" w:cs="Lora"/>
          <w:sz w:val="22"/>
          <w:szCs w:val="22"/>
        </w:rPr>
        <w:t>El almacén se divide por secciones, una para cada material mencionado previamente. A la llegada de cada sección, habrá un lector de código de barras que detecte si el material que pasa por la cinta debe ser almacenado en esa sección, y, sí es así, se accionará un cilindro hidráulico, que enviará el material a una cinta transportadora hasta una posición en la que pueda ser recogida por el transelevador.</w:t>
      </w:r>
    </w:p>
    <w:p w14:paraId="6609BA0A" w14:textId="222567AA" w:rsidR="55AC774E" w:rsidRDefault="55AC774E" w:rsidP="55AC774E">
      <w:pPr>
        <w:jc w:val="both"/>
        <w:rPr>
          <w:rFonts w:ascii="Cambria" w:eastAsia="Lora" w:hAnsi="Cambria" w:cs="Lora"/>
          <w:sz w:val="22"/>
          <w:szCs w:val="22"/>
        </w:rPr>
      </w:pPr>
    </w:p>
    <w:p w14:paraId="502D4A60" w14:textId="1F4E7D46" w:rsidR="55AC774E" w:rsidRDefault="55AC774E" w:rsidP="55AC774E">
      <w:pPr>
        <w:jc w:val="both"/>
      </w:pPr>
      <w:r w:rsidRPr="55AC774E">
        <w:rPr>
          <w:rFonts w:ascii="Cambria" w:eastAsia="Lora" w:hAnsi="Cambria" w:cs="Lora"/>
          <w:sz w:val="22"/>
          <w:szCs w:val="22"/>
        </w:rPr>
        <w:t>De igual forma, cuando el material sea requerido para usarse en la fábrica, será este mismo transelevador el que lo envíe a otra cinta transportadora igual a la anterior pero de dirección opuesta, y, si el sensor de posición detecta que no hay ningún objeto en la cinta en ese instante, permitirá que se descargue en la cinta y llegue hasta el final del almacén, donde, de forma similar a la entrada, habrá robots pick &amp; place que lo recogerán y descargarán en bandejas para su correcto transporte por medio de AGVs.</w:t>
      </w:r>
    </w:p>
    <w:p w14:paraId="04F41474" w14:textId="006FCD91" w:rsidR="55AC774E" w:rsidRDefault="55AC774E" w:rsidP="55AC774E">
      <w:pPr>
        <w:rPr>
          <w:rFonts w:ascii="Cambria" w:eastAsia="Lora" w:hAnsi="Cambria" w:cs="Lora"/>
          <w:sz w:val="22"/>
          <w:szCs w:val="22"/>
        </w:rPr>
      </w:pPr>
    </w:p>
    <w:p w14:paraId="20E62D7D" w14:textId="77777777" w:rsidR="00B85365" w:rsidRDefault="00B85365" w:rsidP="55AC774E">
      <w:pPr>
        <w:rPr>
          <w:rFonts w:ascii="Cambria" w:eastAsia="Lora" w:hAnsi="Cambria" w:cs="Lora"/>
          <w:sz w:val="22"/>
          <w:szCs w:val="22"/>
        </w:rPr>
      </w:pPr>
    </w:p>
    <w:p w14:paraId="2918FA7F" w14:textId="77777777" w:rsidR="00B85365" w:rsidRDefault="00B85365" w:rsidP="55AC774E">
      <w:pPr>
        <w:rPr>
          <w:rFonts w:ascii="Cambria" w:eastAsia="Lora" w:hAnsi="Cambria" w:cs="Lora"/>
          <w:sz w:val="22"/>
          <w:szCs w:val="22"/>
        </w:rPr>
      </w:pPr>
    </w:p>
    <w:p w14:paraId="6C4170A7" w14:textId="77777777" w:rsidR="00B85365" w:rsidRDefault="00B85365" w:rsidP="55AC774E">
      <w:pPr>
        <w:rPr>
          <w:rFonts w:ascii="Cambria" w:eastAsia="Lora" w:hAnsi="Cambria" w:cs="Lora"/>
          <w:sz w:val="22"/>
          <w:szCs w:val="22"/>
        </w:rPr>
      </w:pPr>
    </w:p>
    <w:p w14:paraId="7BB13DA8" w14:textId="77777777" w:rsidR="00B85365" w:rsidRDefault="00B85365" w:rsidP="55AC774E">
      <w:pPr>
        <w:rPr>
          <w:rFonts w:ascii="Cambria" w:eastAsia="Lora" w:hAnsi="Cambria" w:cs="Lora"/>
          <w:sz w:val="22"/>
          <w:szCs w:val="22"/>
        </w:rPr>
      </w:pPr>
    </w:p>
    <w:p w14:paraId="1AB7D172" w14:textId="77777777" w:rsidR="00B85365" w:rsidRDefault="00B85365" w:rsidP="55AC774E">
      <w:pPr>
        <w:rPr>
          <w:rFonts w:ascii="Cambria" w:eastAsia="Lora" w:hAnsi="Cambria" w:cs="Lora"/>
          <w:sz w:val="22"/>
          <w:szCs w:val="22"/>
        </w:rPr>
      </w:pPr>
    </w:p>
    <w:p w14:paraId="7FEED662" w14:textId="77777777" w:rsidR="00B85365" w:rsidRDefault="00B85365" w:rsidP="55AC774E">
      <w:pPr>
        <w:rPr>
          <w:rFonts w:ascii="Cambria" w:eastAsia="Lora" w:hAnsi="Cambria" w:cs="Lora"/>
          <w:sz w:val="22"/>
          <w:szCs w:val="22"/>
        </w:rPr>
      </w:pPr>
    </w:p>
    <w:p w14:paraId="012E2436" w14:textId="77777777" w:rsidR="00B85365" w:rsidRDefault="00B85365" w:rsidP="55AC774E">
      <w:pPr>
        <w:rPr>
          <w:rFonts w:ascii="Cambria" w:eastAsia="Lora" w:hAnsi="Cambria" w:cs="Lora"/>
          <w:sz w:val="22"/>
          <w:szCs w:val="22"/>
        </w:rPr>
      </w:pPr>
    </w:p>
    <w:p w14:paraId="5F2A28F0" w14:textId="77777777" w:rsidR="00B85365" w:rsidRDefault="00B85365" w:rsidP="55AC774E">
      <w:pPr>
        <w:rPr>
          <w:rFonts w:ascii="Cambria" w:eastAsia="Lora" w:hAnsi="Cambria" w:cs="Lora"/>
          <w:sz w:val="22"/>
          <w:szCs w:val="22"/>
        </w:rPr>
      </w:pPr>
    </w:p>
    <w:p w14:paraId="6B686817" w14:textId="77777777" w:rsidR="00B85365" w:rsidRDefault="00B85365" w:rsidP="55AC774E">
      <w:pPr>
        <w:rPr>
          <w:rFonts w:ascii="Cambria" w:eastAsia="Lora" w:hAnsi="Cambria" w:cs="Lora"/>
          <w:sz w:val="22"/>
          <w:szCs w:val="22"/>
        </w:rPr>
      </w:pPr>
    </w:p>
    <w:p w14:paraId="591A92BC" w14:textId="77777777" w:rsidR="00B85365" w:rsidRDefault="00B85365" w:rsidP="55AC774E">
      <w:pPr>
        <w:rPr>
          <w:rFonts w:ascii="Cambria" w:eastAsia="Lora" w:hAnsi="Cambria" w:cs="Lora"/>
          <w:sz w:val="22"/>
          <w:szCs w:val="22"/>
        </w:rPr>
      </w:pPr>
    </w:p>
    <w:p w14:paraId="423DF79E" w14:textId="77777777" w:rsidR="00B85365" w:rsidRDefault="00B85365" w:rsidP="55AC774E">
      <w:pPr>
        <w:rPr>
          <w:rFonts w:ascii="Cambria" w:eastAsia="Lora" w:hAnsi="Cambria" w:cs="Lora"/>
          <w:sz w:val="22"/>
          <w:szCs w:val="22"/>
        </w:rPr>
      </w:pPr>
    </w:p>
    <w:p w14:paraId="029C5AB9" w14:textId="2AAD7347" w:rsidR="55AC774E" w:rsidRDefault="55AC774E" w:rsidP="55AC774E">
      <w:pPr>
        <w:rPr>
          <w:rFonts w:ascii="Cambria" w:eastAsia="Lora" w:hAnsi="Cambria" w:cs="Lora"/>
          <w:sz w:val="22"/>
          <w:szCs w:val="22"/>
        </w:rPr>
      </w:pPr>
    </w:p>
    <w:p w14:paraId="250CEEAA" w14:textId="66C562C2" w:rsidR="55AC774E" w:rsidRDefault="00E02925" w:rsidP="00E02925">
      <w:pPr>
        <w:pStyle w:val="Ttulo2"/>
      </w:pPr>
      <w:bookmarkStart w:id="60" w:name="_Toc167307608"/>
      <w:r>
        <w:t>10</w:t>
      </w:r>
      <w:r w:rsidR="55AC774E" w:rsidRPr="55AC774E">
        <w:t>.</w:t>
      </w:r>
      <w:r w:rsidR="008E5835">
        <w:t>2</w:t>
      </w:r>
      <w:r w:rsidR="55AC774E" w:rsidRPr="55AC774E">
        <w:t>. ALMACÉN DE PRODUCTOS FINALES</w:t>
      </w:r>
      <w:bookmarkEnd w:id="60"/>
    </w:p>
    <w:p w14:paraId="7F040AA6" w14:textId="232B8E2B" w:rsidR="55AC774E" w:rsidRDefault="55AC774E" w:rsidP="55AC774E">
      <w:pPr>
        <w:jc w:val="center"/>
      </w:pPr>
      <w:r>
        <w:rPr>
          <w:noProof/>
        </w:rPr>
        <w:drawing>
          <wp:inline distT="0" distB="0" distL="0" distR="0" wp14:anchorId="109ACA83" wp14:editId="09BB5F0C">
            <wp:extent cx="5943600" cy="4962526"/>
            <wp:effectExtent l="0" t="0" r="0" b="0"/>
            <wp:docPr id="369501162" name="Picture 36950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4962526"/>
                    </a:xfrm>
                    <a:prstGeom prst="rect">
                      <a:avLst/>
                    </a:prstGeom>
                  </pic:spPr>
                </pic:pic>
              </a:graphicData>
            </a:graphic>
          </wp:inline>
        </w:drawing>
      </w:r>
    </w:p>
    <w:p w14:paraId="51D3132D" w14:textId="2C76E54C" w:rsidR="55AC774E" w:rsidRDefault="55AC774E" w:rsidP="55AC774E">
      <w:pPr>
        <w:spacing w:after="0"/>
        <w:jc w:val="both"/>
        <w:rPr>
          <w:rFonts w:ascii="Cambria" w:eastAsia="Lora" w:hAnsi="Cambria" w:cs="Lora"/>
          <w:sz w:val="22"/>
          <w:szCs w:val="22"/>
        </w:rPr>
      </w:pPr>
      <w:r w:rsidRPr="55AC774E">
        <w:rPr>
          <w:rFonts w:ascii="Cambria" w:eastAsia="Lora" w:hAnsi="Cambria" w:cs="Lora"/>
          <w:sz w:val="22"/>
          <w:szCs w:val="22"/>
        </w:rPr>
        <w:t xml:space="preserve">En este almacén se realiza la descarga de todas las herramientas de jardinería ya terminadas y empaquetadas, así como habiendo pasado el control de calidad. </w:t>
      </w:r>
    </w:p>
    <w:p w14:paraId="0F6BFE8D" w14:textId="133A8E80" w:rsidR="55AC774E" w:rsidRDefault="55AC774E" w:rsidP="55AC774E">
      <w:pPr>
        <w:spacing w:after="0"/>
        <w:jc w:val="both"/>
      </w:pPr>
      <w:r w:rsidRPr="55AC774E">
        <w:rPr>
          <w:rFonts w:ascii="Cambria" w:eastAsia="Lora" w:hAnsi="Cambria" w:cs="Lora"/>
          <w:sz w:val="22"/>
          <w:szCs w:val="22"/>
        </w:rPr>
        <w:t xml:space="preserve"> </w:t>
      </w:r>
    </w:p>
    <w:p w14:paraId="32723168" w14:textId="5F4C701A" w:rsidR="55AC774E" w:rsidRDefault="55AC774E" w:rsidP="55AC774E">
      <w:pPr>
        <w:spacing w:after="0"/>
        <w:jc w:val="both"/>
      </w:pPr>
      <w:r w:rsidRPr="55AC774E">
        <w:rPr>
          <w:rFonts w:ascii="Cambria" w:eastAsia="Lora" w:hAnsi="Cambria" w:cs="Lora"/>
          <w:sz w:val="22"/>
          <w:szCs w:val="22"/>
        </w:rPr>
        <w:t xml:space="preserve">Estas herramientas llegarán al almacén por medio de AGVs desde la celda de empaquetado, y serán recogidas por robots pick &amp; place y puestas en una gran cinta transportadora que recorrerá todo el largo del almacén por la zona central. </w:t>
      </w:r>
    </w:p>
    <w:p w14:paraId="1AF11FE4" w14:textId="567BF581" w:rsidR="55AC774E" w:rsidRDefault="55AC774E" w:rsidP="55AC774E">
      <w:pPr>
        <w:spacing w:after="0"/>
        <w:jc w:val="both"/>
      </w:pPr>
      <w:r w:rsidRPr="55AC774E">
        <w:rPr>
          <w:rFonts w:ascii="Cambria" w:eastAsia="Lora" w:hAnsi="Cambria" w:cs="Lora"/>
          <w:sz w:val="22"/>
          <w:szCs w:val="22"/>
        </w:rPr>
        <w:t xml:space="preserve"> </w:t>
      </w:r>
    </w:p>
    <w:p w14:paraId="3CD65923" w14:textId="374C20AC" w:rsidR="55AC774E" w:rsidRDefault="55AC774E" w:rsidP="55AC774E">
      <w:pPr>
        <w:spacing w:after="0"/>
        <w:jc w:val="both"/>
      </w:pPr>
      <w:r w:rsidRPr="55AC774E">
        <w:rPr>
          <w:rFonts w:ascii="Cambria" w:eastAsia="Lora" w:hAnsi="Cambria" w:cs="Lora"/>
          <w:sz w:val="22"/>
          <w:szCs w:val="22"/>
        </w:rPr>
        <w:t xml:space="preserve">Este almacén sigue una dinámica muy parecida a la del almacén de materias primas. Se dividirá en 5 secciones, una para cada herramienta para facilitar su clasificación y constará también de una de reserva; en la primera se almacenarán las palas, en la segunda las azadas, en la tercera los rastrillos, en la cuarta las horcas y la quinta y última, como ya se ha mencionado, servirá de reserva.  </w:t>
      </w:r>
    </w:p>
    <w:p w14:paraId="5FAFAA2A" w14:textId="54EEEB3B" w:rsidR="55AC774E" w:rsidRDefault="55AC774E" w:rsidP="55AC774E">
      <w:pPr>
        <w:spacing w:after="0"/>
        <w:jc w:val="both"/>
        <w:rPr>
          <w:rFonts w:ascii="Cambria" w:eastAsia="Lora" w:hAnsi="Cambria" w:cs="Lora"/>
          <w:sz w:val="22"/>
          <w:szCs w:val="22"/>
        </w:rPr>
      </w:pPr>
    </w:p>
    <w:p w14:paraId="7BC38A0D" w14:textId="2F0D4E07" w:rsidR="55AC774E" w:rsidRDefault="55AC774E" w:rsidP="55AC774E">
      <w:pPr>
        <w:spacing w:after="0"/>
        <w:jc w:val="both"/>
      </w:pPr>
      <w:r w:rsidRPr="55AC774E">
        <w:rPr>
          <w:rFonts w:ascii="Cambria" w:eastAsia="Lora" w:hAnsi="Cambria" w:cs="Lora"/>
          <w:sz w:val="22"/>
          <w:szCs w:val="22"/>
        </w:rPr>
        <w:t xml:space="preserve">En cada sección habrá un brazo robótico con una cámara que funcionará como lector de código de barras, de forma que, si detecta la herramienta que corresponde con esa sección del almacén, el brazo la recogerá y colocará en un transelevador, que posicionará correctamente en la estantería correspondiente. </w:t>
      </w:r>
    </w:p>
    <w:p w14:paraId="2458FA3E" w14:textId="75DC769F" w:rsidR="55AC774E" w:rsidRDefault="55AC774E" w:rsidP="55AC774E">
      <w:pPr>
        <w:spacing w:after="0"/>
        <w:jc w:val="both"/>
      </w:pPr>
      <w:r w:rsidRPr="55AC774E">
        <w:rPr>
          <w:rFonts w:ascii="Cambria" w:eastAsia="Lora" w:hAnsi="Cambria" w:cs="Lora"/>
          <w:sz w:val="22"/>
          <w:szCs w:val="22"/>
        </w:rPr>
        <w:t xml:space="preserve"> </w:t>
      </w:r>
    </w:p>
    <w:p w14:paraId="2589BA31" w14:textId="5CFA51FA" w:rsidR="55AC774E" w:rsidRDefault="55AC774E" w:rsidP="55AC774E">
      <w:pPr>
        <w:spacing w:after="0"/>
        <w:jc w:val="both"/>
      </w:pPr>
      <w:r w:rsidRPr="55AC774E">
        <w:rPr>
          <w:rFonts w:ascii="Cambria" w:eastAsia="Lora" w:hAnsi="Cambria" w:cs="Lora"/>
          <w:sz w:val="22"/>
          <w:szCs w:val="22"/>
        </w:rPr>
        <w:t xml:space="preserve">De igual forma, cuando los camiones recojan este material para su transporte, lo cargará el transelevador y se pondrá de nuevo en la cinta con el brazo robótico. Habrá también un sensor de posición en la salida de cada brazo robótico para así poder colocar de forma segura el paquete sin que choque con los paquetes que se encuentren en la cinta en ese momento. </w:t>
      </w:r>
    </w:p>
    <w:p w14:paraId="09BAD9E7" w14:textId="21BCDAF5" w:rsidR="55AC774E" w:rsidRDefault="55AC774E" w:rsidP="55AC774E">
      <w:pPr>
        <w:spacing w:after="0"/>
        <w:jc w:val="both"/>
      </w:pPr>
      <w:r w:rsidRPr="55AC774E">
        <w:rPr>
          <w:rFonts w:ascii="Cambria" w:eastAsia="Lora" w:hAnsi="Cambria" w:cs="Lora"/>
          <w:sz w:val="22"/>
          <w:szCs w:val="22"/>
        </w:rPr>
        <w:t>En el lado opuesto de la cinta, como se puede observar en la figura, y de forma similar a la llegada de herramientas, habrá robots pick &amp; place que recogerán estos productos y los posicionarán en la zona de carga y descarga de camiones.</w:t>
      </w:r>
    </w:p>
    <w:p w14:paraId="40EF73D2" w14:textId="5F71C254" w:rsidR="55AC774E" w:rsidRDefault="55AC774E" w:rsidP="55AC774E">
      <w:pPr>
        <w:spacing w:after="0"/>
        <w:jc w:val="both"/>
        <w:rPr>
          <w:rFonts w:ascii="Cambria" w:eastAsia="Lora" w:hAnsi="Cambria" w:cs="Lora"/>
          <w:sz w:val="22"/>
          <w:szCs w:val="22"/>
        </w:rPr>
      </w:pPr>
    </w:p>
    <w:p w14:paraId="1B0FA63A" w14:textId="3B229DED" w:rsidR="55AC774E" w:rsidRDefault="00E02925" w:rsidP="00E02925">
      <w:pPr>
        <w:pStyle w:val="Ttulo2"/>
      </w:pPr>
      <w:bookmarkStart w:id="61" w:name="_Toc167307609"/>
      <w:r>
        <w:t>10</w:t>
      </w:r>
      <w:r w:rsidR="55AC774E" w:rsidRPr="55AC774E">
        <w:t>.</w:t>
      </w:r>
      <w:r w:rsidR="008E5835">
        <w:t>3</w:t>
      </w:r>
      <w:r w:rsidR="55AC774E" w:rsidRPr="55AC774E">
        <w:t>. ALMACÉN DE PRODUCTOS DEFECTUOSOS</w:t>
      </w:r>
      <w:bookmarkEnd w:id="61"/>
    </w:p>
    <w:p w14:paraId="6511DDA9" w14:textId="58F9C79C" w:rsidR="55AC774E" w:rsidRDefault="55AC774E" w:rsidP="55AC774E">
      <w:pPr>
        <w:jc w:val="center"/>
      </w:pPr>
      <w:r>
        <w:rPr>
          <w:noProof/>
        </w:rPr>
        <w:drawing>
          <wp:inline distT="0" distB="0" distL="0" distR="0" wp14:anchorId="02ADCC66" wp14:editId="36CF0D94">
            <wp:extent cx="4842900" cy="5425440"/>
            <wp:effectExtent l="0" t="0" r="0" b="3810"/>
            <wp:docPr id="103789542" name="Picture 103789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4852466" cy="5436156"/>
                    </a:xfrm>
                    <a:prstGeom prst="rect">
                      <a:avLst/>
                    </a:prstGeom>
                  </pic:spPr>
                </pic:pic>
              </a:graphicData>
            </a:graphic>
          </wp:inline>
        </w:drawing>
      </w:r>
    </w:p>
    <w:p w14:paraId="32CBDA2C" w14:textId="19477EBF" w:rsidR="55AC774E" w:rsidRDefault="55AC774E" w:rsidP="55AC774E">
      <w:pPr>
        <w:spacing w:after="0"/>
        <w:jc w:val="both"/>
        <w:rPr>
          <w:rFonts w:ascii="Cambria" w:eastAsia="Lora" w:hAnsi="Cambria" w:cs="Lora"/>
          <w:sz w:val="22"/>
          <w:szCs w:val="22"/>
        </w:rPr>
      </w:pPr>
      <w:r w:rsidRPr="55AC774E">
        <w:rPr>
          <w:rFonts w:ascii="Cambria" w:eastAsia="Lora" w:hAnsi="Cambria" w:cs="Lora"/>
          <w:sz w:val="22"/>
          <w:szCs w:val="22"/>
        </w:rPr>
        <w:t>En este almacén se realiza el guardado de todas las piezas defectuosas, desde las hojas de las herramientas hasta las herramientas completas. También se almacenarán los paquetes con madera triturada, otros componentes que puedan salir de la máquina de reciclado, y todo tipo de deshechos que se produzcan durante el proceso.</w:t>
      </w:r>
    </w:p>
    <w:p w14:paraId="075975DF" w14:textId="48DC2706" w:rsidR="55AC774E" w:rsidRDefault="55AC774E" w:rsidP="55AC774E">
      <w:pPr>
        <w:spacing w:after="0"/>
        <w:jc w:val="both"/>
        <w:rPr>
          <w:rFonts w:ascii="Cambria" w:eastAsia="Lora" w:hAnsi="Cambria" w:cs="Lora"/>
          <w:sz w:val="22"/>
          <w:szCs w:val="22"/>
        </w:rPr>
      </w:pPr>
    </w:p>
    <w:p w14:paraId="307C5705" w14:textId="590518AD" w:rsidR="55AC774E" w:rsidRDefault="55AC774E" w:rsidP="55AC774E">
      <w:pPr>
        <w:spacing w:after="0"/>
        <w:jc w:val="both"/>
        <w:rPr>
          <w:rFonts w:ascii="Cambria" w:eastAsia="Lora" w:hAnsi="Cambria" w:cs="Lora"/>
          <w:sz w:val="22"/>
          <w:szCs w:val="22"/>
        </w:rPr>
      </w:pPr>
      <w:r w:rsidRPr="55AC774E">
        <w:rPr>
          <w:rFonts w:ascii="Cambria" w:eastAsia="Lora" w:hAnsi="Cambria" w:cs="Lora"/>
          <w:sz w:val="22"/>
          <w:szCs w:val="22"/>
        </w:rPr>
        <w:t>El funcionamiento de este almacén difiere de los dos anteriores, ya que no tiene una cinta principal y no está dividido en distintas secciones. En este almacén no se llevará un orden concreto de guardado, sino que se guardarán los paquetes simplemente por orden de llagada.</w:t>
      </w:r>
    </w:p>
    <w:p w14:paraId="729517D6" w14:textId="7674AFF6" w:rsidR="55AC774E" w:rsidRDefault="55AC774E" w:rsidP="55AC774E">
      <w:pPr>
        <w:spacing w:after="0"/>
        <w:jc w:val="both"/>
        <w:rPr>
          <w:rFonts w:ascii="Cambria" w:eastAsia="Lora" w:hAnsi="Cambria" w:cs="Lora"/>
          <w:sz w:val="22"/>
          <w:szCs w:val="22"/>
        </w:rPr>
      </w:pPr>
    </w:p>
    <w:p w14:paraId="43956A36" w14:textId="23F31FE5" w:rsidR="55AC774E" w:rsidRPr="00B85365" w:rsidRDefault="55AC774E" w:rsidP="00B85365">
      <w:pPr>
        <w:spacing w:after="0"/>
        <w:jc w:val="both"/>
        <w:rPr>
          <w:rFonts w:ascii="Cambria" w:eastAsia="Lora" w:hAnsi="Cambria" w:cs="Lora"/>
          <w:sz w:val="22"/>
          <w:szCs w:val="22"/>
        </w:rPr>
      </w:pPr>
      <w:r w:rsidRPr="55AC774E">
        <w:rPr>
          <w:rFonts w:ascii="Cambria" w:eastAsia="Lora" w:hAnsi="Cambria" w:cs="Lora"/>
          <w:sz w:val="22"/>
          <w:szCs w:val="22"/>
        </w:rPr>
        <w:t>Un Robot P&amp;P es el encargado de recoger los paquetes de los AGV</w:t>
      </w:r>
      <w:r w:rsidR="007C1308">
        <w:rPr>
          <w:rFonts w:ascii="Cambria" w:eastAsia="Lora" w:hAnsi="Cambria" w:cs="Lora"/>
          <w:sz w:val="22"/>
          <w:szCs w:val="22"/>
        </w:rPr>
        <w:t>’</w:t>
      </w:r>
      <w:r w:rsidRPr="55AC774E">
        <w:rPr>
          <w:rFonts w:ascii="Cambria" w:eastAsia="Lora" w:hAnsi="Cambria" w:cs="Lora"/>
          <w:sz w:val="22"/>
          <w:szCs w:val="22"/>
        </w:rPr>
        <w:t>s y de colocarlos directamente en los transelevadores, los cuales los irán colocando por el almacén.</w:t>
      </w:r>
    </w:p>
    <w:p w14:paraId="17B56451" w14:textId="2012C872" w:rsidR="55AC774E" w:rsidRDefault="55AC774E" w:rsidP="55AC774E">
      <w:pPr>
        <w:rPr>
          <w:rFonts w:ascii="Lora" w:eastAsia="Lora" w:hAnsi="Lora" w:cs="Lora"/>
          <w:b/>
          <w:bCs/>
          <w:color w:val="3C78D8"/>
          <w:sz w:val="28"/>
          <w:szCs w:val="28"/>
        </w:rPr>
      </w:pPr>
    </w:p>
    <w:p w14:paraId="4EC58B1E" w14:textId="6AF8B430" w:rsidR="58E307B4" w:rsidRDefault="00E02925" w:rsidP="00E02925">
      <w:pPr>
        <w:pStyle w:val="Ttulo1"/>
      </w:pPr>
      <w:bookmarkStart w:id="62" w:name="_Toc167307610"/>
      <w:r>
        <w:t>11</w:t>
      </w:r>
      <w:r w:rsidR="55AC774E" w:rsidRPr="55AC774E">
        <w:t>. DESCRIPCIÓN DE LAS CELDAS</w:t>
      </w:r>
      <w:bookmarkEnd w:id="62"/>
      <w:r w:rsidR="55AC774E" w:rsidRPr="55AC774E">
        <w:t xml:space="preserve"> </w:t>
      </w:r>
    </w:p>
    <w:p w14:paraId="25C24577" w14:textId="5EE97F8C" w:rsidR="58E307B4" w:rsidRDefault="00E02925" w:rsidP="00E02925">
      <w:pPr>
        <w:pStyle w:val="Ttulo2"/>
      </w:pPr>
      <w:bookmarkStart w:id="63" w:name="_Toc167307611"/>
      <w:r>
        <w:t>11</w:t>
      </w:r>
      <w:r w:rsidR="55AC774E" w:rsidRPr="55AC774E">
        <w:t>.1. CELDA 1: DESBOBINADO Y OBTENCION DE PLANCHAS</w:t>
      </w:r>
      <w:bookmarkEnd w:id="63"/>
    </w:p>
    <w:p w14:paraId="3435CEE0" w14:textId="56580A94" w:rsidR="00F83C89" w:rsidRDefault="00F83C89" w:rsidP="55AC774E">
      <w:pPr>
        <w:spacing w:after="0"/>
        <w:jc w:val="center"/>
      </w:pPr>
    </w:p>
    <w:p w14:paraId="552A5A08" w14:textId="159FFC3F" w:rsidR="00561667" w:rsidRDefault="00561667" w:rsidP="1BA2A563">
      <w:pPr>
        <w:spacing w:after="0"/>
        <w:jc w:val="center"/>
      </w:pPr>
      <w:r>
        <w:rPr>
          <w:noProof/>
        </w:rPr>
        <w:drawing>
          <wp:inline distT="0" distB="0" distL="0" distR="0" wp14:anchorId="46C13DA5" wp14:editId="26ED009B">
            <wp:extent cx="2788017" cy="4404360"/>
            <wp:effectExtent l="0" t="0" r="0" b="0"/>
            <wp:docPr id="2020974976" name="Picture 2020974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2796758" cy="4418169"/>
                    </a:xfrm>
                    <a:prstGeom prst="rect">
                      <a:avLst/>
                    </a:prstGeom>
                  </pic:spPr>
                </pic:pic>
              </a:graphicData>
            </a:graphic>
          </wp:inline>
        </w:drawing>
      </w:r>
    </w:p>
    <w:p w14:paraId="655A468B" w14:textId="793195F1" w:rsidR="00791A57" w:rsidRDefault="7B4B3B07" w:rsidP="5B01415A">
      <w:pPr>
        <w:spacing w:after="0"/>
        <w:jc w:val="both"/>
        <w:rPr>
          <w:rFonts w:ascii="Cambria" w:eastAsia="Lora" w:hAnsi="Cambria" w:cs="Lora"/>
        </w:rPr>
      </w:pPr>
      <w:r w:rsidRPr="7B4B3B07">
        <w:rPr>
          <w:rFonts w:ascii="Cambria" w:eastAsia="Lora" w:hAnsi="Cambria" w:cs="Lora"/>
        </w:rPr>
        <w:t>La primera celda es la encargada del desbobinado de las bobinas de acero inoxidable procedentes del almacén, y del corte en planchas de las láminas.</w:t>
      </w:r>
    </w:p>
    <w:p w14:paraId="0281D560" w14:textId="1E2BCB1E" w:rsidR="71F63C33" w:rsidRDefault="71F63C33" w:rsidP="71F63C33">
      <w:pPr>
        <w:spacing w:after="0"/>
        <w:jc w:val="both"/>
        <w:rPr>
          <w:rFonts w:ascii="Cambria" w:eastAsia="Lora" w:hAnsi="Cambria" w:cs="Lora"/>
        </w:rPr>
      </w:pPr>
    </w:p>
    <w:p w14:paraId="048BE5DB" w14:textId="3057B2CB" w:rsidR="005A4313" w:rsidRDefault="7B4B3B07" w:rsidP="5B01415A">
      <w:pPr>
        <w:spacing w:after="0"/>
        <w:jc w:val="both"/>
        <w:rPr>
          <w:rFonts w:ascii="Cambria" w:eastAsia="Lora" w:hAnsi="Cambria" w:cs="Lora"/>
        </w:rPr>
      </w:pPr>
      <w:r w:rsidRPr="7B4B3B07">
        <w:rPr>
          <w:rFonts w:ascii="Cambria" w:eastAsia="Lora" w:hAnsi="Cambria" w:cs="Lora"/>
        </w:rPr>
        <w:t xml:space="preserve">Un AGV transporta la bobina desde el almacén principal hasta la celda y un robot Pick&amp;Place la carga y la deposita en la cinta transportadora principal.  La bobina permanecerá en la cinta hasta que una de las estaciones esté libre para su desbobinado, en ese entonces, un robot Pick&amp;Place se encarga de introducir la bobina en la máquina para su proceso. La detección de la bobina por el robot se realiza a través de un sensor inductivo. Éste estará situado a una altura determinada, para que únicamente pueda detectar las bobinas, y no las planchas ya cortadas que puedan estar en la cinta principal, esperando a ser recogidas por el robot Pick&amp;Place de salida de la celda. </w:t>
      </w:r>
    </w:p>
    <w:p w14:paraId="6541F2AD" w14:textId="27D6AE9C" w:rsidR="71F63C33" w:rsidRDefault="71F63C33" w:rsidP="71F63C33">
      <w:pPr>
        <w:spacing w:after="0"/>
        <w:jc w:val="both"/>
        <w:rPr>
          <w:rFonts w:ascii="Cambria" w:eastAsia="Lora" w:hAnsi="Cambria" w:cs="Lora"/>
        </w:rPr>
      </w:pPr>
    </w:p>
    <w:p w14:paraId="3347248B" w14:textId="3302D502" w:rsidR="00C0659F" w:rsidRPr="00AB3592" w:rsidRDefault="71F63C33" w:rsidP="5B01415A">
      <w:pPr>
        <w:spacing w:after="0"/>
        <w:jc w:val="both"/>
        <w:rPr>
          <w:rFonts w:ascii="Cambria" w:eastAsia="Lora" w:hAnsi="Cambria" w:cs="Lora"/>
        </w:rPr>
      </w:pPr>
      <w:r w:rsidRPr="71F63C33">
        <w:rPr>
          <w:rFonts w:ascii="Cambria" w:eastAsia="Lora" w:hAnsi="Cambria" w:cs="Lora"/>
        </w:rPr>
        <w:t>Debido a los tipos de maquina con los que se trabaja en la celda, la máquina de corte estará situada directamente en la salida del desbobinado, permitiendo de esta forma que en cuanto salga del desbobinado sean cortadas.</w:t>
      </w:r>
    </w:p>
    <w:p w14:paraId="7A4EF6E3" w14:textId="23E87F48" w:rsidR="71F63C33" w:rsidRDefault="71F63C33" w:rsidP="71F63C33">
      <w:pPr>
        <w:spacing w:after="0"/>
        <w:jc w:val="both"/>
        <w:rPr>
          <w:rFonts w:ascii="Cambria" w:eastAsia="Lora" w:hAnsi="Cambria" w:cs="Lora"/>
        </w:rPr>
      </w:pPr>
    </w:p>
    <w:p w14:paraId="462D03CA" w14:textId="7ABD64CE" w:rsidR="00A45141" w:rsidRDefault="71F63C33" w:rsidP="71F63C33">
      <w:pPr>
        <w:spacing w:after="0"/>
        <w:jc w:val="both"/>
        <w:rPr>
          <w:rFonts w:ascii="Cambria" w:eastAsia="Lora" w:hAnsi="Cambria" w:cs="Lora"/>
        </w:rPr>
      </w:pPr>
      <w:r w:rsidRPr="71F63C33">
        <w:rPr>
          <w:rFonts w:ascii="Cambria" w:eastAsia="Lora" w:hAnsi="Cambria" w:cs="Lora"/>
        </w:rPr>
        <w:t xml:space="preserve">Por último, también se dispondrá de la máquina de micro percusión. Ésta permite el control y el seguimiento del estado o fase en el que se encuentra la pieza para toda la planta. </w:t>
      </w:r>
    </w:p>
    <w:p w14:paraId="0422D160" w14:textId="1959AF99" w:rsidR="00A45141" w:rsidRDefault="71F63C33" w:rsidP="71F63C33">
      <w:pPr>
        <w:spacing w:after="0"/>
        <w:jc w:val="both"/>
        <w:rPr>
          <w:rFonts w:ascii="Cambria" w:eastAsia="Lora" w:hAnsi="Cambria" w:cs="Lora"/>
        </w:rPr>
      </w:pPr>
      <w:r w:rsidRPr="71F63C33">
        <w:rPr>
          <w:rFonts w:ascii="Cambria" w:eastAsia="Lora" w:hAnsi="Cambria" w:cs="Lora"/>
        </w:rPr>
        <w:t>En esta celda se realiza una marca distintiva que determina el número de bobina de la que procede y que tipo de herramienta se realizará con esa plancha.</w:t>
      </w:r>
    </w:p>
    <w:p w14:paraId="33BA981A" w14:textId="2CAF8BB2" w:rsidR="008557B1" w:rsidRDefault="008557B1" w:rsidP="5B01415A">
      <w:pPr>
        <w:spacing w:after="0"/>
        <w:jc w:val="both"/>
        <w:rPr>
          <w:rFonts w:ascii="Cambria" w:eastAsia="Lora" w:hAnsi="Cambria" w:cs="Lora"/>
        </w:rPr>
      </w:pPr>
    </w:p>
    <w:p w14:paraId="5BE7A156" w14:textId="639EA98E" w:rsidR="00A7582D" w:rsidRPr="00AB3592" w:rsidRDefault="71F63C33" w:rsidP="5B01415A">
      <w:pPr>
        <w:spacing w:after="0"/>
        <w:jc w:val="both"/>
        <w:rPr>
          <w:rFonts w:ascii="Cambria" w:eastAsia="Lora" w:hAnsi="Cambria" w:cs="Lora"/>
        </w:rPr>
      </w:pPr>
      <w:r w:rsidRPr="71F63C33">
        <w:rPr>
          <w:rFonts w:ascii="Cambria" w:eastAsia="Lora" w:hAnsi="Cambria" w:cs="Lora"/>
        </w:rPr>
        <w:t>De esta forma, una plancha metálica saldrá a través del robot Pick&amp;Place después de haber sido desbobinada, cortada y marcada. Un AGV recogerá la plancha y la transportará en dirección a la segunda celda.</w:t>
      </w:r>
    </w:p>
    <w:p w14:paraId="398D291B" w14:textId="361EBA19" w:rsidR="58E307B4" w:rsidRDefault="58E307B4" w:rsidP="00E57840">
      <w:pPr>
        <w:spacing w:after="0"/>
        <w:jc w:val="both"/>
        <w:rPr>
          <w:rFonts w:ascii="Arial" w:eastAsia="Arial" w:hAnsi="Arial" w:cs="Arial"/>
          <w:sz w:val="22"/>
          <w:szCs w:val="22"/>
        </w:rPr>
      </w:pPr>
    </w:p>
    <w:p w14:paraId="6D53600C" w14:textId="77777777" w:rsidR="00A7582D" w:rsidRDefault="00A7582D" w:rsidP="00E57840">
      <w:pPr>
        <w:spacing w:after="0"/>
        <w:jc w:val="both"/>
        <w:rPr>
          <w:rFonts w:ascii="Arial" w:eastAsia="Arial" w:hAnsi="Arial" w:cs="Arial"/>
          <w:sz w:val="22"/>
          <w:szCs w:val="22"/>
        </w:rPr>
      </w:pPr>
    </w:p>
    <w:p w14:paraId="24AE12D2" w14:textId="77777777" w:rsidR="00A7582D" w:rsidRDefault="00A7582D" w:rsidP="00E57840">
      <w:pPr>
        <w:spacing w:after="0"/>
        <w:jc w:val="both"/>
        <w:rPr>
          <w:rFonts w:ascii="Arial" w:eastAsia="Arial" w:hAnsi="Arial" w:cs="Arial"/>
          <w:sz w:val="22"/>
          <w:szCs w:val="22"/>
        </w:rPr>
      </w:pPr>
    </w:p>
    <w:p w14:paraId="1B189433" w14:textId="77777777" w:rsidR="00A7582D" w:rsidRDefault="00A7582D" w:rsidP="00E57840">
      <w:pPr>
        <w:spacing w:after="0"/>
        <w:jc w:val="both"/>
        <w:rPr>
          <w:rFonts w:ascii="Arial" w:eastAsia="Arial" w:hAnsi="Arial" w:cs="Arial"/>
          <w:sz w:val="22"/>
          <w:szCs w:val="22"/>
        </w:rPr>
      </w:pPr>
    </w:p>
    <w:p w14:paraId="7871EC3F" w14:textId="77777777" w:rsidR="00A7582D" w:rsidRDefault="00A7582D" w:rsidP="00E57840">
      <w:pPr>
        <w:spacing w:after="0"/>
        <w:jc w:val="both"/>
        <w:rPr>
          <w:rFonts w:ascii="Arial" w:eastAsia="Arial" w:hAnsi="Arial" w:cs="Arial"/>
          <w:sz w:val="22"/>
          <w:szCs w:val="22"/>
        </w:rPr>
      </w:pPr>
    </w:p>
    <w:p w14:paraId="646D719F" w14:textId="77777777" w:rsidR="00A7582D" w:rsidRDefault="00A7582D" w:rsidP="00E57840">
      <w:pPr>
        <w:spacing w:after="0"/>
        <w:jc w:val="both"/>
        <w:rPr>
          <w:rFonts w:ascii="Arial" w:eastAsia="Arial" w:hAnsi="Arial" w:cs="Arial"/>
          <w:sz w:val="22"/>
          <w:szCs w:val="22"/>
        </w:rPr>
      </w:pPr>
    </w:p>
    <w:p w14:paraId="4971A8CA" w14:textId="77777777" w:rsidR="00A7582D" w:rsidRDefault="00A7582D" w:rsidP="00E57840">
      <w:pPr>
        <w:spacing w:after="0"/>
        <w:jc w:val="both"/>
        <w:rPr>
          <w:rFonts w:ascii="Arial" w:eastAsia="Arial" w:hAnsi="Arial" w:cs="Arial"/>
          <w:sz w:val="22"/>
          <w:szCs w:val="22"/>
        </w:rPr>
      </w:pPr>
    </w:p>
    <w:p w14:paraId="3C52329D" w14:textId="77777777" w:rsidR="00A7582D" w:rsidRDefault="00A7582D" w:rsidP="00E57840">
      <w:pPr>
        <w:spacing w:after="0"/>
        <w:jc w:val="both"/>
        <w:rPr>
          <w:rFonts w:ascii="Arial" w:eastAsia="Arial" w:hAnsi="Arial" w:cs="Arial"/>
          <w:sz w:val="22"/>
          <w:szCs w:val="22"/>
        </w:rPr>
      </w:pPr>
    </w:p>
    <w:p w14:paraId="366054B2" w14:textId="77777777" w:rsidR="00A7582D" w:rsidRDefault="00A7582D" w:rsidP="00E57840">
      <w:pPr>
        <w:spacing w:after="0"/>
        <w:jc w:val="both"/>
        <w:rPr>
          <w:rFonts w:ascii="Arial" w:eastAsia="Arial" w:hAnsi="Arial" w:cs="Arial"/>
          <w:sz w:val="22"/>
          <w:szCs w:val="22"/>
        </w:rPr>
      </w:pPr>
    </w:p>
    <w:p w14:paraId="450AC8AC" w14:textId="77777777" w:rsidR="00A7582D" w:rsidRDefault="00A7582D" w:rsidP="00E57840">
      <w:pPr>
        <w:spacing w:after="0"/>
        <w:jc w:val="both"/>
        <w:rPr>
          <w:rFonts w:ascii="Arial" w:eastAsia="Arial" w:hAnsi="Arial" w:cs="Arial"/>
          <w:sz w:val="22"/>
          <w:szCs w:val="22"/>
        </w:rPr>
      </w:pPr>
    </w:p>
    <w:p w14:paraId="516EEFA6" w14:textId="77777777" w:rsidR="00A7582D" w:rsidRDefault="00A7582D" w:rsidP="00E57840">
      <w:pPr>
        <w:spacing w:after="0"/>
        <w:jc w:val="both"/>
        <w:rPr>
          <w:rFonts w:ascii="Arial" w:eastAsia="Arial" w:hAnsi="Arial" w:cs="Arial"/>
          <w:sz w:val="22"/>
          <w:szCs w:val="22"/>
        </w:rPr>
      </w:pPr>
    </w:p>
    <w:p w14:paraId="74FC65AA" w14:textId="77777777" w:rsidR="00A7582D" w:rsidRDefault="00A7582D" w:rsidP="00E57840">
      <w:pPr>
        <w:spacing w:after="0"/>
        <w:jc w:val="both"/>
        <w:rPr>
          <w:rFonts w:ascii="Arial" w:eastAsia="Arial" w:hAnsi="Arial" w:cs="Arial"/>
          <w:sz w:val="22"/>
          <w:szCs w:val="22"/>
        </w:rPr>
      </w:pPr>
    </w:p>
    <w:p w14:paraId="18F6D7DE" w14:textId="77777777" w:rsidR="00A7582D" w:rsidRDefault="00A7582D" w:rsidP="00E57840">
      <w:pPr>
        <w:spacing w:after="0"/>
        <w:jc w:val="both"/>
        <w:rPr>
          <w:rFonts w:ascii="Arial" w:eastAsia="Arial" w:hAnsi="Arial" w:cs="Arial"/>
          <w:sz w:val="22"/>
          <w:szCs w:val="22"/>
        </w:rPr>
      </w:pPr>
    </w:p>
    <w:p w14:paraId="70CAA72E" w14:textId="77777777" w:rsidR="00A7582D" w:rsidRDefault="00A7582D" w:rsidP="00E57840">
      <w:pPr>
        <w:spacing w:after="0"/>
        <w:jc w:val="both"/>
        <w:rPr>
          <w:rFonts w:ascii="Arial" w:eastAsia="Arial" w:hAnsi="Arial" w:cs="Arial"/>
          <w:sz w:val="22"/>
          <w:szCs w:val="22"/>
        </w:rPr>
      </w:pPr>
    </w:p>
    <w:p w14:paraId="4E224ABE" w14:textId="77777777" w:rsidR="00A7582D" w:rsidRDefault="00A7582D" w:rsidP="00E57840">
      <w:pPr>
        <w:spacing w:after="0"/>
        <w:jc w:val="both"/>
        <w:rPr>
          <w:rFonts w:ascii="Arial" w:eastAsia="Arial" w:hAnsi="Arial" w:cs="Arial"/>
          <w:sz w:val="22"/>
          <w:szCs w:val="22"/>
        </w:rPr>
      </w:pPr>
    </w:p>
    <w:p w14:paraId="6427DD08" w14:textId="77777777" w:rsidR="00A7582D" w:rsidRDefault="00A7582D" w:rsidP="00E57840">
      <w:pPr>
        <w:spacing w:after="0"/>
        <w:jc w:val="both"/>
        <w:rPr>
          <w:rFonts w:ascii="Arial" w:eastAsia="Arial" w:hAnsi="Arial" w:cs="Arial"/>
          <w:sz w:val="22"/>
          <w:szCs w:val="22"/>
        </w:rPr>
      </w:pPr>
    </w:p>
    <w:p w14:paraId="11392B9F" w14:textId="77777777" w:rsidR="00A7582D" w:rsidRPr="00E57840" w:rsidRDefault="00A7582D" w:rsidP="00E57840">
      <w:pPr>
        <w:spacing w:after="0"/>
        <w:jc w:val="both"/>
        <w:rPr>
          <w:rFonts w:ascii="Arial" w:eastAsia="Arial" w:hAnsi="Arial" w:cs="Arial"/>
          <w:sz w:val="22"/>
          <w:szCs w:val="22"/>
        </w:rPr>
      </w:pPr>
    </w:p>
    <w:p w14:paraId="2BA502DA" w14:textId="327D2831" w:rsidR="00742C06" w:rsidRDefault="00227380" w:rsidP="00227380">
      <w:pPr>
        <w:pStyle w:val="Ttulo2"/>
      </w:pPr>
      <w:bookmarkStart w:id="64" w:name="_Toc167307612"/>
      <w:r>
        <w:t>11</w:t>
      </w:r>
      <w:r w:rsidR="55AC774E" w:rsidRPr="55AC774E">
        <w:t>.2. CELDA 2: MECANIZADO</w:t>
      </w:r>
      <w:bookmarkEnd w:id="64"/>
    </w:p>
    <w:p w14:paraId="587771EB" w14:textId="359CBCF4" w:rsidR="00673C73" w:rsidRDefault="00673C73" w:rsidP="55AC774E">
      <w:pPr>
        <w:jc w:val="center"/>
      </w:pPr>
      <w:r>
        <w:rPr>
          <w:noProof/>
        </w:rPr>
        <w:drawing>
          <wp:inline distT="0" distB="0" distL="0" distR="0" wp14:anchorId="2D1BB103" wp14:editId="53AA08E5">
            <wp:extent cx="4965699" cy="5181600"/>
            <wp:effectExtent l="0" t="0" r="6985" b="0"/>
            <wp:docPr id="319983709" name="Picture 319983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4967821" cy="5183815"/>
                    </a:xfrm>
                    <a:prstGeom prst="rect">
                      <a:avLst/>
                    </a:prstGeom>
                  </pic:spPr>
                </pic:pic>
              </a:graphicData>
            </a:graphic>
          </wp:inline>
        </w:drawing>
      </w:r>
    </w:p>
    <w:p w14:paraId="55D57E5C" w14:textId="7EEACCEA" w:rsidR="001D400A" w:rsidRDefault="7B4B3B07" w:rsidP="7B4B3B07">
      <w:pPr>
        <w:jc w:val="both"/>
        <w:rPr>
          <w:rFonts w:ascii="Cambria" w:eastAsia="Lora" w:hAnsi="Cambria" w:cs="Lora"/>
          <w:sz w:val="22"/>
          <w:szCs w:val="22"/>
        </w:rPr>
      </w:pPr>
      <w:r w:rsidRPr="7B4B3B07">
        <w:rPr>
          <w:rFonts w:ascii="Cambria" w:eastAsia="Lora" w:hAnsi="Cambria" w:cs="Lora"/>
          <w:sz w:val="22"/>
          <w:szCs w:val="22"/>
        </w:rPr>
        <w:t xml:space="preserve">La segunda celda de la planta automatizada se dedica a darle forma a las distintas herramientas. </w:t>
      </w:r>
    </w:p>
    <w:p w14:paraId="3F09CCE6" w14:textId="70B7A069" w:rsidR="003F0FA1" w:rsidRDefault="7B4B3B07" w:rsidP="7B4B3B07">
      <w:pPr>
        <w:jc w:val="both"/>
        <w:rPr>
          <w:rFonts w:ascii="Cambria" w:eastAsia="Lora" w:hAnsi="Cambria" w:cs="Lora"/>
          <w:sz w:val="22"/>
          <w:szCs w:val="22"/>
        </w:rPr>
      </w:pPr>
      <w:r w:rsidRPr="7B4B3B07">
        <w:rPr>
          <w:rFonts w:ascii="Cambria" w:eastAsia="Lora" w:hAnsi="Cambria" w:cs="Lora"/>
          <w:sz w:val="22"/>
          <w:szCs w:val="22"/>
        </w:rPr>
        <w:t xml:space="preserve">Se trata de una celda con distribución en escalada, con distinta entrada y salida. Su cinta principal recorre toda la celda siguiendo un flujo circular, de forma que mientras las piezas avanzan por la cinta los distintos sensores mandan una señal al actuador, desviando la pieza según la fase de fabricación en la que se encuentren. </w:t>
      </w:r>
    </w:p>
    <w:p w14:paraId="0E2D9ACB" w14:textId="0C4A1C27" w:rsidR="008039E1" w:rsidRDefault="7B4B3B07" w:rsidP="7B4B3B07">
      <w:pPr>
        <w:jc w:val="both"/>
        <w:rPr>
          <w:rFonts w:ascii="Cambria" w:eastAsia="Lora" w:hAnsi="Cambria" w:cs="Lora"/>
          <w:sz w:val="22"/>
          <w:szCs w:val="22"/>
        </w:rPr>
      </w:pPr>
      <w:r w:rsidRPr="7B4B3B07">
        <w:rPr>
          <w:rFonts w:ascii="Cambria" w:eastAsia="Lora" w:hAnsi="Cambria" w:cs="Lora"/>
          <w:sz w:val="22"/>
          <w:szCs w:val="22"/>
        </w:rPr>
        <w:t>En esta celda se introducen los dos materiales de cada herramienta, por una parte, las planchas metálicas provenientes de la celda número uno, y por otra, los mangos de madera provenientes del almacén principal.</w:t>
      </w:r>
    </w:p>
    <w:p w14:paraId="2794B56C" w14:textId="54877B58" w:rsidR="001D7142" w:rsidRDefault="7B4B3B07" w:rsidP="7B4B3B07">
      <w:pPr>
        <w:jc w:val="both"/>
        <w:rPr>
          <w:rFonts w:ascii="Cambria" w:eastAsia="Lora" w:hAnsi="Cambria" w:cs="Lora"/>
          <w:sz w:val="22"/>
          <w:szCs w:val="22"/>
        </w:rPr>
      </w:pPr>
      <w:bookmarkStart w:id="65" w:name="_Int_xXqbuWKd"/>
      <w:r w:rsidRPr="7B4B3B07">
        <w:rPr>
          <w:rFonts w:ascii="Cambria" w:eastAsia="Lora" w:hAnsi="Cambria" w:cs="Lora"/>
          <w:sz w:val="22"/>
          <w:szCs w:val="22"/>
        </w:rPr>
        <w:t>La frecuencia de llegada de cada una de las materias primas está pensada de forma que se obtengan mismo número de mangos y piezas metálicas por cada ciclo.</w:t>
      </w:r>
      <w:bookmarkEnd w:id="65"/>
      <w:r w:rsidRPr="7B4B3B07">
        <w:rPr>
          <w:rFonts w:ascii="Cambria" w:eastAsia="Lora" w:hAnsi="Cambria" w:cs="Lora"/>
          <w:sz w:val="22"/>
          <w:szCs w:val="22"/>
        </w:rPr>
        <w:t xml:space="preserve"> </w:t>
      </w:r>
    </w:p>
    <w:p w14:paraId="4E3B6D5C" w14:textId="323D9D1F" w:rsidR="00F81074" w:rsidRPr="00257672" w:rsidRDefault="7B4B3B07" w:rsidP="7B4B3B07">
      <w:pPr>
        <w:jc w:val="both"/>
        <w:rPr>
          <w:rFonts w:ascii="Cambria" w:eastAsia="Lora" w:hAnsi="Cambria" w:cs="Lora"/>
          <w:sz w:val="22"/>
          <w:szCs w:val="22"/>
        </w:rPr>
      </w:pPr>
      <w:r w:rsidRPr="7B4B3B07">
        <w:rPr>
          <w:rFonts w:ascii="Cambria" w:eastAsia="Lora" w:hAnsi="Cambria" w:cs="Lora"/>
          <w:sz w:val="22"/>
          <w:szCs w:val="22"/>
        </w:rPr>
        <w:t xml:space="preserve">Los materiales se introducen a la celda a través de un brazo robótico, Pick&amp;Place, el cual obtiene los materiales descritos desde la red de AGV´s. </w:t>
      </w:r>
    </w:p>
    <w:p w14:paraId="38C7ADC0" w14:textId="33372DD9" w:rsidR="000E4071" w:rsidRDefault="7B4B3B07" w:rsidP="7B4B3B07">
      <w:pPr>
        <w:jc w:val="both"/>
        <w:rPr>
          <w:rFonts w:ascii="Cambria" w:eastAsia="Lora" w:hAnsi="Cambria" w:cs="Lora"/>
          <w:sz w:val="22"/>
          <w:szCs w:val="22"/>
        </w:rPr>
      </w:pPr>
      <w:r w:rsidRPr="7B4B3B07">
        <w:rPr>
          <w:rFonts w:ascii="Cambria" w:eastAsia="Lora" w:hAnsi="Cambria" w:cs="Lora"/>
          <w:sz w:val="22"/>
          <w:szCs w:val="22"/>
        </w:rPr>
        <w:t xml:space="preserve">Esta celda se divide en tres estaciones. La primera estación está dedicada al corte de las planchas en la forma deseada. La estación intermedia se dedica al doblado necesario y creación del cuello o soquete, mientras que la última estación realizará el punzado del cuello y el taladrado de la madera para su posterior unión en la celda número 5. </w:t>
      </w:r>
    </w:p>
    <w:p w14:paraId="1C29B6D5" w14:textId="6C944FF9" w:rsidR="00DD2697" w:rsidRDefault="7B4B3B07" w:rsidP="7B4B3B07">
      <w:pPr>
        <w:jc w:val="both"/>
        <w:rPr>
          <w:rFonts w:ascii="Cambria" w:eastAsia="Lora" w:hAnsi="Cambria" w:cs="Lora"/>
          <w:sz w:val="22"/>
          <w:szCs w:val="22"/>
        </w:rPr>
      </w:pPr>
      <w:r w:rsidRPr="7B4B3B07">
        <w:rPr>
          <w:rFonts w:ascii="Cambria" w:eastAsia="Lora" w:hAnsi="Cambria" w:cs="Lora"/>
          <w:sz w:val="22"/>
          <w:szCs w:val="22"/>
        </w:rPr>
        <w:t>Al contar con dos materiales distintos en una misma celda, puede considerarse difícil su programación y la descripción de la propia celda. En este caso se realiza un método muy eficiente y simple, que permite el correcto funcionamiento. Se describe a continuación.</w:t>
      </w:r>
    </w:p>
    <w:p w14:paraId="33E31BC4" w14:textId="6D435386" w:rsidR="00764937" w:rsidRDefault="55AC774E" w:rsidP="7B4B3B07">
      <w:pPr>
        <w:jc w:val="both"/>
        <w:rPr>
          <w:rFonts w:ascii="Cambria" w:eastAsia="Lora" w:hAnsi="Cambria" w:cs="Lora"/>
          <w:sz w:val="22"/>
          <w:szCs w:val="22"/>
        </w:rPr>
      </w:pPr>
      <w:r w:rsidRPr="55AC774E">
        <w:rPr>
          <w:rFonts w:ascii="Cambria" w:eastAsia="Lora" w:hAnsi="Cambria" w:cs="Lora"/>
          <w:sz w:val="22"/>
          <w:szCs w:val="22"/>
        </w:rPr>
        <w:t xml:space="preserve">Una vez los materiales se encuentran en la celda, antes de acceder a cada estación mediante a un pistón que los empuja, la diferenciación de materiales se realizara mediante sensores. Previa a la entrada de materiales en la primera estación se encuentra un sensor inductivo que permite, con precisión, confirmar que el material que va a entrar es un material metálico. A su lado se encuentra un sensor de visión que permite diferenciar si la pieza ha sido o no cortada, y, en el caso que detecte que ésta no ha sido cortada, entrará en la estación 1. </w:t>
      </w:r>
    </w:p>
    <w:p w14:paraId="52012A31" w14:textId="7F8F56F1" w:rsidR="00B56DEF" w:rsidRPr="00260C11" w:rsidRDefault="7B4B3B07" w:rsidP="7B4B3B07">
      <w:pPr>
        <w:jc w:val="both"/>
        <w:rPr>
          <w:rFonts w:ascii="Cambria" w:eastAsia="Lora" w:hAnsi="Cambria" w:cs="Lora"/>
          <w:b/>
          <w:bCs/>
          <w:sz w:val="22"/>
          <w:szCs w:val="22"/>
          <w:u w:val="single"/>
        </w:rPr>
      </w:pPr>
      <w:r w:rsidRPr="7B4B3B07">
        <w:rPr>
          <w:rFonts w:ascii="Cambria" w:eastAsia="Lora" w:hAnsi="Cambria" w:cs="Lora"/>
          <w:b/>
          <w:bCs/>
          <w:sz w:val="22"/>
          <w:szCs w:val="22"/>
          <w:u w:val="single"/>
        </w:rPr>
        <w:t>Estación 1:</w:t>
      </w:r>
    </w:p>
    <w:p w14:paraId="11BC7298" w14:textId="4DC50448" w:rsidR="00B56DEF" w:rsidRDefault="7B4B3B07" w:rsidP="7B4B3B07">
      <w:pPr>
        <w:jc w:val="both"/>
        <w:rPr>
          <w:rFonts w:ascii="Cambria" w:eastAsia="Lora" w:hAnsi="Cambria" w:cs="Lora"/>
          <w:sz w:val="22"/>
          <w:szCs w:val="22"/>
        </w:rPr>
      </w:pPr>
      <w:r w:rsidRPr="7B4B3B07">
        <w:rPr>
          <w:rFonts w:ascii="Cambria" w:eastAsia="Lora" w:hAnsi="Cambria" w:cs="Lora"/>
          <w:sz w:val="22"/>
          <w:szCs w:val="22"/>
        </w:rPr>
        <w:t>En esta estación se encontrarán las máquinas de corte laser las cuales dan forma a las distintas piezas metálicas.</w:t>
      </w:r>
    </w:p>
    <w:p w14:paraId="68CF4702" w14:textId="24B3CBE3" w:rsidR="7B4B3B07" w:rsidRDefault="7B4B3B07" w:rsidP="7B4B3B07">
      <w:pPr>
        <w:jc w:val="both"/>
        <w:rPr>
          <w:rFonts w:ascii="Cambria" w:eastAsia="Lora" w:hAnsi="Cambria" w:cs="Lora"/>
          <w:sz w:val="22"/>
          <w:szCs w:val="22"/>
        </w:rPr>
      </w:pPr>
      <w:r w:rsidRPr="7B4B3B07">
        <w:rPr>
          <w:rFonts w:ascii="Cambria" w:eastAsia="Lora" w:hAnsi="Cambria" w:cs="Lora"/>
          <w:sz w:val="22"/>
          <w:szCs w:val="22"/>
        </w:rPr>
        <w:t>Las máquinas tienen la capacidad de realizar el corte de cualquiera de las cuatro herramientas, aportando una gran flexibilidad. La elección de corte se realizará en función de la marca que tenga la plancha, previamente realizada en la micro percusión.</w:t>
      </w:r>
    </w:p>
    <w:p w14:paraId="4AFDF016" w14:textId="016F2733" w:rsidR="7B4B3B07" w:rsidRDefault="7B4B3B07" w:rsidP="7B4B3B07">
      <w:pPr>
        <w:jc w:val="both"/>
        <w:rPr>
          <w:rFonts w:ascii="Cambria" w:eastAsia="Lora" w:hAnsi="Cambria" w:cs="Lora"/>
          <w:sz w:val="22"/>
          <w:szCs w:val="22"/>
        </w:rPr>
      </w:pPr>
      <w:r w:rsidRPr="7B4B3B07">
        <w:rPr>
          <w:rFonts w:ascii="Cambria" w:eastAsia="Lora" w:hAnsi="Cambria" w:cs="Lora"/>
          <w:sz w:val="22"/>
          <w:szCs w:val="22"/>
        </w:rPr>
        <w:t>Una vez realizado el corte oportuno, la máquina laser tendrá conectada otra máquina de micro percusión, la cual grabará nuevamente un código para indicar que ya ha sido realizado el corte.</w:t>
      </w:r>
    </w:p>
    <w:p w14:paraId="7B8E1361" w14:textId="75D02C35" w:rsidR="7B4B3B07" w:rsidRDefault="7B4B3B07" w:rsidP="7B4B3B07">
      <w:pPr>
        <w:jc w:val="both"/>
        <w:rPr>
          <w:rFonts w:ascii="Cambria" w:eastAsia="Lora" w:hAnsi="Cambria" w:cs="Lora"/>
          <w:sz w:val="22"/>
          <w:szCs w:val="22"/>
        </w:rPr>
      </w:pPr>
      <w:r w:rsidRPr="7B4B3B07">
        <w:rPr>
          <w:rFonts w:ascii="Cambria" w:eastAsia="Lora" w:hAnsi="Cambria" w:cs="Lora"/>
          <w:sz w:val="22"/>
          <w:szCs w:val="22"/>
        </w:rPr>
        <w:t>Los brazos robóticos que se encuentran en la cinta secundaria serán los encargados de cargar y descargar las piezas en las máquinas de corte. Para ello, tendrán la ayuda de una serie de sensores inductivos (en la cinta y en las propias máquinas).</w:t>
      </w:r>
    </w:p>
    <w:p w14:paraId="69265171" w14:textId="2299C672" w:rsidR="7B4B3B07" w:rsidRDefault="7B4B3B07" w:rsidP="7B4B3B07">
      <w:pPr>
        <w:jc w:val="both"/>
        <w:rPr>
          <w:rFonts w:ascii="Cambria" w:eastAsia="Lora" w:hAnsi="Cambria" w:cs="Lora"/>
          <w:sz w:val="22"/>
          <w:szCs w:val="22"/>
        </w:rPr>
      </w:pPr>
      <w:r w:rsidRPr="7B4B3B07">
        <w:rPr>
          <w:rFonts w:ascii="Cambria" w:eastAsia="Lora" w:hAnsi="Cambria" w:cs="Lora"/>
          <w:sz w:val="22"/>
          <w:szCs w:val="22"/>
        </w:rPr>
        <w:t>Una vez realizado el corte, la cinta transportadora secundaria llevará las piezas introduciéndolas nuevamente en la cinta principal.</w:t>
      </w:r>
    </w:p>
    <w:p w14:paraId="7D91BEF2" w14:textId="77777777" w:rsidR="00604FAD" w:rsidRDefault="00604FAD" w:rsidP="7B4B3B07">
      <w:pPr>
        <w:jc w:val="both"/>
        <w:rPr>
          <w:rFonts w:ascii="Cambria" w:eastAsia="Lora" w:hAnsi="Cambria" w:cs="Lora"/>
          <w:sz w:val="22"/>
          <w:szCs w:val="22"/>
        </w:rPr>
      </w:pPr>
    </w:p>
    <w:p w14:paraId="19ABD54E" w14:textId="2EDE7AF1" w:rsidR="00F81074" w:rsidRDefault="7B4B3B07" w:rsidP="7B4B3B07">
      <w:pPr>
        <w:jc w:val="both"/>
        <w:rPr>
          <w:rFonts w:ascii="Cambria" w:eastAsia="Lora" w:hAnsi="Cambria" w:cs="Lora"/>
          <w:b/>
          <w:bCs/>
          <w:sz w:val="22"/>
          <w:szCs w:val="22"/>
          <w:u w:val="single"/>
        </w:rPr>
      </w:pPr>
      <w:r w:rsidRPr="7B4B3B07">
        <w:rPr>
          <w:rFonts w:ascii="Cambria" w:eastAsia="Lora" w:hAnsi="Cambria" w:cs="Lora"/>
          <w:b/>
          <w:bCs/>
          <w:sz w:val="22"/>
          <w:szCs w:val="22"/>
          <w:u w:val="single"/>
        </w:rPr>
        <w:t>Estación 2:</w:t>
      </w:r>
    </w:p>
    <w:p w14:paraId="5B555EE3" w14:textId="7E172329" w:rsidR="7B4B3B07" w:rsidRDefault="7B4B3B07" w:rsidP="7B4B3B07">
      <w:pPr>
        <w:jc w:val="both"/>
        <w:rPr>
          <w:rFonts w:ascii="Cambria" w:eastAsia="Lora" w:hAnsi="Cambria" w:cs="Lora"/>
          <w:sz w:val="22"/>
          <w:szCs w:val="22"/>
        </w:rPr>
      </w:pPr>
      <w:r w:rsidRPr="7B4B3B07">
        <w:rPr>
          <w:rFonts w:ascii="Cambria" w:eastAsia="Lora" w:hAnsi="Cambria" w:cs="Lora"/>
          <w:sz w:val="22"/>
          <w:szCs w:val="22"/>
        </w:rPr>
        <w:t>Previa a la estación 2 se encuentra una cámara óptica, para detectar el código de las piezas que deben ser introducidas. En este caso se introducirán únicamente las piezas metálicas que hayan pasado previamente por el corte laser mediante un pistón hidráulico.</w:t>
      </w:r>
    </w:p>
    <w:p w14:paraId="3457AC76" w14:textId="4625790F" w:rsidR="7B4B3B07" w:rsidRDefault="7B4B3B07" w:rsidP="7B4B3B07">
      <w:pPr>
        <w:jc w:val="both"/>
      </w:pPr>
      <w:r w:rsidRPr="7B4B3B07">
        <w:rPr>
          <w:rFonts w:ascii="Cambria" w:eastAsia="Lora" w:hAnsi="Cambria" w:cs="Lora"/>
          <w:sz w:val="22"/>
          <w:szCs w:val="22"/>
        </w:rPr>
        <w:t>El funcionamiento de la cinta secundaria al igual que los brazos robóticos es idéntico a la estación 1.</w:t>
      </w:r>
    </w:p>
    <w:p w14:paraId="741B3104" w14:textId="0BC3A302" w:rsidR="7B4B3B07" w:rsidRDefault="7B4B3B07" w:rsidP="7B4B3B07">
      <w:pPr>
        <w:jc w:val="both"/>
        <w:rPr>
          <w:rFonts w:ascii="Cambria" w:eastAsia="Lora" w:hAnsi="Cambria" w:cs="Lora"/>
          <w:sz w:val="22"/>
          <w:szCs w:val="22"/>
        </w:rPr>
      </w:pPr>
      <w:r w:rsidRPr="7B4B3B07">
        <w:rPr>
          <w:rFonts w:ascii="Cambria" w:eastAsia="Lora" w:hAnsi="Cambria" w:cs="Lora"/>
          <w:sz w:val="22"/>
          <w:szCs w:val="22"/>
        </w:rPr>
        <w:t>Las máquinas de prensa hidráulica le darán la forma final a las piezas al igual que crearán el soquete o cuello para la futura unión con el mango de madera.</w:t>
      </w:r>
    </w:p>
    <w:p w14:paraId="36A9B58A" w14:textId="258262B7" w:rsidR="7B4B3B07" w:rsidRDefault="7B4B3B07" w:rsidP="7B4B3B07">
      <w:pPr>
        <w:jc w:val="both"/>
        <w:rPr>
          <w:rFonts w:ascii="Cambria" w:eastAsia="Lora" w:hAnsi="Cambria" w:cs="Lora"/>
          <w:sz w:val="22"/>
          <w:szCs w:val="22"/>
        </w:rPr>
      </w:pPr>
      <w:r w:rsidRPr="7B4B3B07">
        <w:rPr>
          <w:rFonts w:ascii="Cambria" w:eastAsia="Lora" w:hAnsi="Cambria" w:cs="Lora"/>
          <w:sz w:val="22"/>
          <w:szCs w:val="22"/>
        </w:rPr>
        <w:t>Al igual que en la primera estación, las máquinas tendrán acompañadas otra máquina de micro percusión que grabará otro código para indicar que ya han pasado por la estación.</w:t>
      </w:r>
    </w:p>
    <w:p w14:paraId="6FE98B4C" w14:textId="751EAA09" w:rsidR="7B4B3B07" w:rsidRDefault="7B4B3B07" w:rsidP="7B4B3B07">
      <w:pPr>
        <w:jc w:val="both"/>
        <w:rPr>
          <w:rFonts w:ascii="Cambria" w:eastAsia="Lora" w:hAnsi="Cambria" w:cs="Lora"/>
          <w:sz w:val="22"/>
          <w:szCs w:val="22"/>
        </w:rPr>
      </w:pPr>
    </w:p>
    <w:p w14:paraId="526B5746" w14:textId="3FFCAB59" w:rsidR="7B4B3B07" w:rsidRDefault="7B4B3B07" w:rsidP="7B4B3B07">
      <w:pPr>
        <w:jc w:val="both"/>
        <w:rPr>
          <w:rFonts w:ascii="Cambria" w:eastAsia="Lora" w:hAnsi="Cambria" w:cs="Lora"/>
          <w:sz w:val="22"/>
          <w:szCs w:val="22"/>
        </w:rPr>
      </w:pPr>
    </w:p>
    <w:p w14:paraId="139E498D" w14:textId="244947B7" w:rsidR="00075DA2" w:rsidRDefault="7B4B3B07" w:rsidP="7B4B3B07">
      <w:pPr>
        <w:jc w:val="both"/>
        <w:rPr>
          <w:rFonts w:ascii="Cambria" w:eastAsia="Lora" w:hAnsi="Cambria" w:cs="Lora"/>
          <w:b/>
          <w:bCs/>
          <w:sz w:val="22"/>
          <w:szCs w:val="22"/>
          <w:u w:val="single"/>
        </w:rPr>
      </w:pPr>
      <w:r w:rsidRPr="7B4B3B07">
        <w:rPr>
          <w:rFonts w:ascii="Cambria" w:eastAsia="Lora" w:hAnsi="Cambria" w:cs="Lora"/>
          <w:b/>
          <w:bCs/>
          <w:sz w:val="22"/>
          <w:szCs w:val="22"/>
          <w:u w:val="single"/>
        </w:rPr>
        <w:t>Estación 3:</w:t>
      </w:r>
    </w:p>
    <w:p w14:paraId="1DA952F1" w14:textId="094A8059" w:rsidR="00B65B1E" w:rsidRDefault="7B4B3B07" w:rsidP="7B4B3B07">
      <w:pPr>
        <w:jc w:val="both"/>
        <w:rPr>
          <w:rFonts w:ascii="Cambria" w:eastAsia="Lora" w:hAnsi="Cambria" w:cs="Lora"/>
          <w:sz w:val="22"/>
          <w:szCs w:val="22"/>
        </w:rPr>
      </w:pPr>
      <w:r w:rsidRPr="7B4B3B07">
        <w:rPr>
          <w:rFonts w:ascii="Cambria" w:eastAsia="Lora" w:hAnsi="Cambria" w:cs="Lora"/>
          <w:sz w:val="22"/>
          <w:szCs w:val="22"/>
        </w:rPr>
        <w:t>Finalmente, los mangos y piezas ya listas irán en dirección de la última estación donde serán perforados para su posterior unión.</w:t>
      </w:r>
    </w:p>
    <w:p w14:paraId="34C56312" w14:textId="68A3D80B" w:rsidR="00B65B1E" w:rsidRDefault="7B4B3B07" w:rsidP="7B4B3B07">
      <w:pPr>
        <w:jc w:val="both"/>
        <w:rPr>
          <w:rFonts w:ascii="Cambria" w:eastAsia="Lora" w:hAnsi="Cambria" w:cs="Lora"/>
          <w:sz w:val="22"/>
          <w:szCs w:val="22"/>
        </w:rPr>
      </w:pPr>
      <w:r w:rsidRPr="7B4B3B07">
        <w:rPr>
          <w:rFonts w:ascii="Cambria" w:eastAsia="Lora" w:hAnsi="Cambria" w:cs="Lora"/>
          <w:sz w:val="22"/>
          <w:szCs w:val="22"/>
        </w:rPr>
        <w:t>Al igual que la estación 2, a la entrada se encontrará una cámara óptica junto a un pistón hidráulico, que introducirá los palos y las piezas metálicas ya formadas en la cinta secundaria.</w:t>
      </w:r>
    </w:p>
    <w:p w14:paraId="241D35D1" w14:textId="00924ECF" w:rsidR="00B65B1E" w:rsidRDefault="7B4B3B07" w:rsidP="7B4B3B07">
      <w:pPr>
        <w:jc w:val="both"/>
        <w:rPr>
          <w:rFonts w:ascii="Cambria" w:eastAsia="Lora" w:hAnsi="Cambria" w:cs="Lora"/>
          <w:sz w:val="22"/>
          <w:szCs w:val="22"/>
        </w:rPr>
      </w:pPr>
      <w:r w:rsidRPr="7B4B3B07">
        <w:rPr>
          <w:rFonts w:ascii="Cambria" w:eastAsia="Lora" w:hAnsi="Cambria" w:cs="Lora"/>
          <w:sz w:val="22"/>
          <w:szCs w:val="22"/>
        </w:rPr>
        <w:t xml:space="preserve">En este caso los sensores alojados en la cinta secundaria consistirán en un sensor inductivo y uno </w:t>
      </w:r>
      <w:r w:rsidR="1BA2A563" w:rsidRPr="1BA2A563">
        <w:rPr>
          <w:rFonts w:ascii="Cambria" w:eastAsia="Lora" w:hAnsi="Cambria" w:cs="Lora"/>
          <w:sz w:val="22"/>
          <w:szCs w:val="22"/>
        </w:rPr>
        <w:t>infrarrojo</w:t>
      </w:r>
      <w:r w:rsidRPr="7B4B3B07">
        <w:rPr>
          <w:rFonts w:ascii="Cambria" w:eastAsia="Lora" w:hAnsi="Cambria" w:cs="Lora"/>
          <w:sz w:val="22"/>
          <w:szCs w:val="22"/>
        </w:rPr>
        <w:t xml:space="preserve">, que, dependiendo de la señal recibida por el sensor, se permite cambiar la broca de perforado para cada uno de los materiales. </w:t>
      </w:r>
    </w:p>
    <w:p w14:paraId="1DDC23EF" w14:textId="54F1DB72" w:rsidR="7B4B3B07" w:rsidRDefault="7B4B3B07" w:rsidP="7B4B3B07">
      <w:pPr>
        <w:jc w:val="both"/>
        <w:rPr>
          <w:rFonts w:ascii="Cambria" w:eastAsia="Lora" w:hAnsi="Cambria" w:cs="Lora"/>
          <w:sz w:val="22"/>
          <w:szCs w:val="22"/>
        </w:rPr>
      </w:pPr>
      <w:r w:rsidRPr="7B4B3B07">
        <w:rPr>
          <w:rFonts w:ascii="Cambria" w:eastAsia="Lora" w:hAnsi="Cambria" w:cs="Lora"/>
          <w:sz w:val="22"/>
          <w:szCs w:val="22"/>
        </w:rPr>
        <w:t>Los brazos robóticos se encargarán de nuevo en llevar las piezas a la maquina y recogerlos de éstas.</w:t>
      </w:r>
    </w:p>
    <w:p w14:paraId="36FAF602" w14:textId="241A5A26" w:rsidR="7B4B3B07" w:rsidRDefault="7B4B3B07" w:rsidP="7B4B3B07">
      <w:pPr>
        <w:jc w:val="both"/>
        <w:rPr>
          <w:rFonts w:ascii="Cambria" w:eastAsia="Lora" w:hAnsi="Cambria" w:cs="Lora"/>
          <w:sz w:val="22"/>
          <w:szCs w:val="22"/>
        </w:rPr>
      </w:pPr>
      <w:r w:rsidRPr="7B4B3B07">
        <w:rPr>
          <w:rFonts w:ascii="Cambria" w:eastAsia="Lora" w:hAnsi="Cambria" w:cs="Lora"/>
          <w:sz w:val="22"/>
          <w:szCs w:val="22"/>
        </w:rPr>
        <w:t>En esta estación también se dispondrán de máquinas de micro percusión para indicar que las piezas ya están finalizadas.</w:t>
      </w:r>
    </w:p>
    <w:p w14:paraId="3C1AF11A" w14:textId="7F9BF6F7" w:rsidR="7B4B3B07" w:rsidRDefault="7B4B3B07" w:rsidP="7B4B3B07">
      <w:pPr>
        <w:jc w:val="both"/>
        <w:rPr>
          <w:rFonts w:ascii="Cambria" w:eastAsia="Lora" w:hAnsi="Cambria" w:cs="Lora"/>
          <w:sz w:val="22"/>
          <w:szCs w:val="22"/>
        </w:rPr>
      </w:pPr>
      <w:r w:rsidRPr="7B4B3B07">
        <w:rPr>
          <w:rFonts w:ascii="Cambria" w:eastAsia="Lora" w:hAnsi="Cambria" w:cs="Lora"/>
          <w:sz w:val="22"/>
          <w:szCs w:val="22"/>
        </w:rPr>
        <w:t>De esta manera, finalmente, el robot P&amp;P unido con un sensor óptico cargará las piezas finales en los AGV`s para trasladarlas a la siguiente celda.</w:t>
      </w:r>
    </w:p>
    <w:p w14:paraId="40ED5168" w14:textId="755BF4F4" w:rsidR="00895E6A" w:rsidRDefault="00895E6A" w:rsidP="001D400A">
      <w:pPr>
        <w:rPr>
          <w:rFonts w:ascii="Cambria" w:eastAsia="Lora" w:hAnsi="Cambria" w:cs="Lora"/>
          <w:sz w:val="22"/>
          <w:szCs w:val="22"/>
        </w:rPr>
      </w:pPr>
    </w:p>
    <w:p w14:paraId="783FFD16" w14:textId="77777777" w:rsidR="001D0B4F" w:rsidRDefault="001D0B4F" w:rsidP="001D400A">
      <w:pPr>
        <w:rPr>
          <w:rFonts w:ascii="Cambria" w:eastAsia="Lora" w:hAnsi="Cambria" w:cs="Lora"/>
          <w:sz w:val="22"/>
          <w:szCs w:val="22"/>
        </w:rPr>
      </w:pPr>
    </w:p>
    <w:p w14:paraId="2F50A52B" w14:textId="77777777" w:rsidR="00A7582D" w:rsidRDefault="00A7582D" w:rsidP="001D400A">
      <w:pPr>
        <w:rPr>
          <w:rFonts w:ascii="Cambria" w:eastAsia="Lora" w:hAnsi="Cambria" w:cs="Lora"/>
          <w:sz w:val="22"/>
          <w:szCs w:val="22"/>
        </w:rPr>
      </w:pPr>
    </w:p>
    <w:p w14:paraId="19E0E6FB" w14:textId="77777777" w:rsidR="00A7582D" w:rsidRDefault="00A7582D" w:rsidP="001D400A">
      <w:pPr>
        <w:rPr>
          <w:rFonts w:ascii="Cambria" w:eastAsia="Lora" w:hAnsi="Cambria" w:cs="Lora"/>
          <w:sz w:val="22"/>
          <w:szCs w:val="22"/>
        </w:rPr>
      </w:pPr>
    </w:p>
    <w:p w14:paraId="2B5DD628" w14:textId="77777777" w:rsidR="00A7582D" w:rsidRDefault="00A7582D" w:rsidP="001D400A">
      <w:pPr>
        <w:rPr>
          <w:rFonts w:ascii="Cambria" w:eastAsia="Lora" w:hAnsi="Cambria" w:cs="Lora"/>
          <w:sz w:val="22"/>
          <w:szCs w:val="22"/>
        </w:rPr>
      </w:pPr>
    </w:p>
    <w:p w14:paraId="767921A3" w14:textId="77777777" w:rsidR="00A7582D" w:rsidRDefault="00A7582D" w:rsidP="001D400A">
      <w:pPr>
        <w:rPr>
          <w:rFonts w:ascii="Cambria" w:eastAsia="Lora" w:hAnsi="Cambria" w:cs="Lora"/>
          <w:sz w:val="22"/>
          <w:szCs w:val="22"/>
        </w:rPr>
      </w:pPr>
    </w:p>
    <w:p w14:paraId="1788FDF1" w14:textId="77777777" w:rsidR="00A7582D" w:rsidRDefault="00A7582D" w:rsidP="001D400A">
      <w:pPr>
        <w:rPr>
          <w:rFonts w:ascii="Cambria" w:eastAsia="Lora" w:hAnsi="Cambria" w:cs="Lora"/>
          <w:sz w:val="22"/>
          <w:szCs w:val="22"/>
        </w:rPr>
      </w:pPr>
    </w:p>
    <w:p w14:paraId="25B8E763" w14:textId="77777777" w:rsidR="00A7582D" w:rsidRDefault="00A7582D" w:rsidP="001D400A">
      <w:pPr>
        <w:rPr>
          <w:rFonts w:ascii="Cambria" w:eastAsia="Lora" w:hAnsi="Cambria" w:cs="Lora"/>
          <w:sz w:val="22"/>
          <w:szCs w:val="22"/>
        </w:rPr>
      </w:pPr>
    </w:p>
    <w:p w14:paraId="429A1CBA" w14:textId="77777777" w:rsidR="00A7582D" w:rsidRDefault="00A7582D" w:rsidP="001D400A">
      <w:pPr>
        <w:rPr>
          <w:rFonts w:ascii="Cambria" w:eastAsia="Lora" w:hAnsi="Cambria" w:cs="Lora"/>
          <w:sz w:val="22"/>
          <w:szCs w:val="22"/>
        </w:rPr>
      </w:pPr>
    </w:p>
    <w:p w14:paraId="34AA0193" w14:textId="77777777" w:rsidR="00A7582D" w:rsidRDefault="00A7582D" w:rsidP="001D400A">
      <w:pPr>
        <w:rPr>
          <w:rFonts w:ascii="Cambria" w:eastAsia="Lora" w:hAnsi="Cambria" w:cs="Lora"/>
          <w:sz w:val="22"/>
          <w:szCs w:val="22"/>
        </w:rPr>
      </w:pPr>
    </w:p>
    <w:p w14:paraId="22AE05FF" w14:textId="77777777" w:rsidR="00A7582D" w:rsidRDefault="00A7582D" w:rsidP="001D400A">
      <w:pPr>
        <w:rPr>
          <w:rFonts w:ascii="Cambria" w:eastAsia="Lora" w:hAnsi="Cambria" w:cs="Lora"/>
          <w:sz w:val="22"/>
          <w:szCs w:val="22"/>
        </w:rPr>
      </w:pPr>
    </w:p>
    <w:p w14:paraId="3D56A758" w14:textId="77777777" w:rsidR="00A7582D" w:rsidRDefault="00A7582D" w:rsidP="001D400A">
      <w:pPr>
        <w:rPr>
          <w:rFonts w:ascii="Cambria" w:eastAsia="Lora" w:hAnsi="Cambria" w:cs="Lora"/>
          <w:sz w:val="22"/>
          <w:szCs w:val="22"/>
        </w:rPr>
      </w:pPr>
    </w:p>
    <w:p w14:paraId="6F489162" w14:textId="70398241" w:rsidR="58E307B4" w:rsidRDefault="00227380" w:rsidP="00227380">
      <w:pPr>
        <w:pStyle w:val="Ttulo2"/>
      </w:pPr>
      <w:bookmarkStart w:id="66" w:name="_Toc167307613"/>
      <w:r>
        <w:t>11</w:t>
      </w:r>
      <w:r w:rsidR="7B4B3B07" w:rsidRPr="7B4B3B07">
        <w:t>.3. CELDA 3: ACABADO SUPERFICIAL</w:t>
      </w:r>
      <w:bookmarkEnd w:id="66"/>
    </w:p>
    <w:p w14:paraId="2A893F67" w14:textId="626168A2" w:rsidR="7B4B3B07" w:rsidRDefault="7B4B3B07" w:rsidP="55AC774E">
      <w:pPr>
        <w:jc w:val="center"/>
      </w:pPr>
      <w:r>
        <w:rPr>
          <w:noProof/>
        </w:rPr>
        <w:drawing>
          <wp:inline distT="0" distB="0" distL="0" distR="0" wp14:anchorId="4C046F85" wp14:editId="6D3645DE">
            <wp:extent cx="3848100" cy="5943600"/>
            <wp:effectExtent l="0" t="0" r="0" b="0"/>
            <wp:docPr id="378117095" name="Picture 378117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3848100" cy="5943600"/>
                    </a:xfrm>
                    <a:prstGeom prst="rect">
                      <a:avLst/>
                    </a:prstGeom>
                  </pic:spPr>
                </pic:pic>
              </a:graphicData>
            </a:graphic>
          </wp:inline>
        </w:drawing>
      </w:r>
    </w:p>
    <w:p w14:paraId="42171BBD" w14:textId="3D6591CD" w:rsidR="00CE0378" w:rsidRDefault="7B4B3B07" w:rsidP="7B4B3B07">
      <w:pPr>
        <w:jc w:val="both"/>
        <w:rPr>
          <w:rFonts w:ascii="Cambria" w:eastAsia="Lora" w:hAnsi="Cambria" w:cs="Lora"/>
          <w:sz w:val="22"/>
          <w:szCs w:val="22"/>
        </w:rPr>
      </w:pPr>
      <w:r w:rsidRPr="7B4B3B07">
        <w:rPr>
          <w:rFonts w:ascii="Cambria" w:eastAsia="Lora" w:hAnsi="Cambria" w:cs="Lora"/>
          <w:sz w:val="22"/>
          <w:szCs w:val="22"/>
        </w:rPr>
        <w:t>Esta celda es la encargada de perfeccionar las piezas y obtener un buen acabado que permita tener un producto final con mayor valor añadido.</w:t>
      </w:r>
    </w:p>
    <w:p w14:paraId="6FA7E424" w14:textId="7A0C0AD9" w:rsidR="004D67EB" w:rsidRDefault="7B4B3B07" w:rsidP="7B4B3B07">
      <w:pPr>
        <w:jc w:val="both"/>
        <w:rPr>
          <w:rFonts w:ascii="Cambria" w:eastAsia="Lora" w:hAnsi="Cambria" w:cs="Lora"/>
          <w:sz w:val="22"/>
          <w:szCs w:val="22"/>
        </w:rPr>
      </w:pPr>
      <w:r w:rsidRPr="7B4B3B07">
        <w:rPr>
          <w:rFonts w:ascii="Cambria" w:eastAsia="Lora" w:hAnsi="Cambria" w:cs="Lora"/>
          <w:sz w:val="22"/>
          <w:szCs w:val="22"/>
        </w:rPr>
        <w:t>Una vez más a través de la red de AGV´s  y un robot Pick&amp;Place llegarán los productos a esta celda. En este caso, los productos principalmente vendrán desde la celda de mecanizado, sin embargo, también las habrá que provengan de la celda de control de calidad. Más adelante se especificará cuáles serán.</w:t>
      </w:r>
    </w:p>
    <w:p w14:paraId="14A7522E" w14:textId="4FBCF093" w:rsidR="00CE0378" w:rsidRDefault="7B4B3B07" w:rsidP="7B4B3B07">
      <w:pPr>
        <w:jc w:val="both"/>
        <w:rPr>
          <w:rFonts w:ascii="Cambria" w:eastAsia="Lora" w:hAnsi="Cambria" w:cs="Lora"/>
          <w:sz w:val="22"/>
          <w:szCs w:val="22"/>
        </w:rPr>
      </w:pPr>
      <w:r w:rsidRPr="7B4B3B07">
        <w:rPr>
          <w:rFonts w:ascii="Cambria" w:eastAsia="Lora" w:hAnsi="Cambria" w:cs="Lora"/>
          <w:sz w:val="22"/>
          <w:szCs w:val="22"/>
        </w:rPr>
        <w:t xml:space="preserve">La celda consiste en una cinta principal circular, por la cual se desplazan los productos. </w:t>
      </w:r>
      <w:bookmarkStart w:id="67" w:name="_Int_gi0Sgoou"/>
      <w:r w:rsidRPr="7B4B3B07">
        <w:rPr>
          <w:rFonts w:ascii="Cambria" w:eastAsia="Lora" w:hAnsi="Cambria" w:cs="Lora"/>
          <w:sz w:val="22"/>
          <w:szCs w:val="22"/>
        </w:rPr>
        <w:t>Éstos serán introducidos sin distinción en unas cintas secundarias, donde, internamente se hará la diferenciación entre los palos y las cabezas metálicas.</w:t>
      </w:r>
      <w:bookmarkEnd w:id="67"/>
      <w:r w:rsidRPr="7B4B3B07">
        <w:rPr>
          <w:rFonts w:ascii="Cambria" w:eastAsia="Lora" w:hAnsi="Cambria" w:cs="Lora"/>
          <w:sz w:val="22"/>
          <w:szCs w:val="22"/>
        </w:rPr>
        <w:t xml:space="preserve"> Para ello, se emplean pistones hidráulicos y sensores de infrarrojos.</w:t>
      </w:r>
    </w:p>
    <w:p w14:paraId="5FFAD28D" w14:textId="299440D6" w:rsidR="00CE0378" w:rsidRDefault="7B4B3B07" w:rsidP="7B4B3B07">
      <w:pPr>
        <w:jc w:val="both"/>
        <w:rPr>
          <w:rFonts w:ascii="Cambria" w:eastAsia="Lora" w:hAnsi="Cambria" w:cs="Lora"/>
          <w:sz w:val="22"/>
          <w:szCs w:val="22"/>
        </w:rPr>
      </w:pPr>
      <w:r w:rsidRPr="7B4B3B07">
        <w:rPr>
          <w:rFonts w:ascii="Cambria" w:eastAsia="Lora" w:hAnsi="Cambria" w:cs="Lora"/>
          <w:sz w:val="22"/>
          <w:szCs w:val="22"/>
        </w:rPr>
        <w:t>Las cintas secundarias incorporarán un desviador para dirigir las piezas metálicas a la granalladora, y los palos de madera a la máquina de pulverización. Para realizar de manera óptima la distinción, se contará con sensores inductivos, que, en caso de que detecten la pieza metálica, la desviarán dirección a la primera máquina. En caso de no detectar las piezas metálicas, la cinta tendrá dirección a la pulverización.</w:t>
      </w:r>
    </w:p>
    <w:p w14:paraId="3713D577" w14:textId="25AD6150" w:rsidR="00CE0378" w:rsidRDefault="7B4B3B07" w:rsidP="7B4B3B07">
      <w:pPr>
        <w:jc w:val="both"/>
        <w:rPr>
          <w:rFonts w:ascii="Cambria" w:eastAsia="Lora" w:hAnsi="Cambria" w:cs="Lora"/>
          <w:sz w:val="22"/>
          <w:szCs w:val="22"/>
        </w:rPr>
      </w:pPr>
      <w:r w:rsidRPr="7B4B3B07">
        <w:rPr>
          <w:rFonts w:ascii="Cambria" w:eastAsia="Lora" w:hAnsi="Cambria" w:cs="Lora"/>
          <w:sz w:val="22"/>
          <w:szCs w:val="22"/>
        </w:rPr>
        <w:t>Tras el proceso de acabado, las piezas se introducirán nuevamente en la cinta principal dirección a un robot P&amp;P, el cual las cargará en un AGV que las transportará a la siguiente celda.</w:t>
      </w:r>
    </w:p>
    <w:p w14:paraId="6D7F2B18" w14:textId="08C151B7" w:rsidR="00CE0378" w:rsidRDefault="00CE0378" w:rsidP="7B4B3B07">
      <w:pPr>
        <w:jc w:val="both"/>
        <w:rPr>
          <w:rFonts w:ascii="Cambria" w:eastAsia="Lora" w:hAnsi="Cambria" w:cs="Lora"/>
          <w:sz w:val="22"/>
          <w:szCs w:val="22"/>
        </w:rPr>
      </w:pPr>
    </w:p>
    <w:p w14:paraId="633A242D" w14:textId="4EF84DFF" w:rsidR="00B31366" w:rsidRDefault="00227380" w:rsidP="00227380">
      <w:pPr>
        <w:pStyle w:val="Ttulo2"/>
      </w:pPr>
      <w:bookmarkStart w:id="68" w:name="_Toc167307614"/>
      <w:r>
        <w:t>11</w:t>
      </w:r>
      <w:r w:rsidR="58E307B4" w:rsidRPr="40265CBD">
        <w:t>.4.</w:t>
      </w:r>
      <w:r>
        <w:t xml:space="preserve"> </w:t>
      </w:r>
      <w:r w:rsidR="58E307B4" w:rsidRPr="40265CBD">
        <w:t xml:space="preserve">CELDA 4: </w:t>
      </w:r>
      <w:r w:rsidR="00F1128D">
        <w:t>CONTROL DE CALIDAD</w:t>
      </w:r>
      <w:bookmarkEnd w:id="68"/>
    </w:p>
    <w:p w14:paraId="7F4C7659" w14:textId="50AA293F" w:rsidR="00790DA2" w:rsidRDefault="00611D80" w:rsidP="55AC774E">
      <w:pPr>
        <w:jc w:val="center"/>
      </w:pPr>
      <w:r w:rsidRPr="00611D80">
        <w:rPr>
          <w:noProof/>
        </w:rPr>
        <w:drawing>
          <wp:inline distT="0" distB="0" distL="0" distR="0" wp14:anchorId="2AFD4216" wp14:editId="0449129D">
            <wp:extent cx="3438525" cy="4954228"/>
            <wp:effectExtent l="0" t="0" r="0" b="0"/>
            <wp:docPr id="137548518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85188" name="Imagen 1" descr="Diagrama&#10;&#10;Descripción generada automáticamente"/>
                    <pic:cNvPicPr/>
                  </pic:nvPicPr>
                  <pic:blipFill>
                    <a:blip r:embed="rId76"/>
                    <a:stretch>
                      <a:fillRect/>
                    </a:stretch>
                  </pic:blipFill>
                  <pic:spPr>
                    <a:xfrm>
                      <a:off x="0" y="0"/>
                      <a:ext cx="3443830" cy="4961871"/>
                    </a:xfrm>
                    <a:prstGeom prst="rect">
                      <a:avLst/>
                    </a:prstGeom>
                  </pic:spPr>
                </pic:pic>
              </a:graphicData>
            </a:graphic>
          </wp:inline>
        </w:drawing>
      </w:r>
    </w:p>
    <w:p w14:paraId="38DC82AB" w14:textId="7512DC57" w:rsidR="00CE0378" w:rsidRDefault="7B4B3B07" w:rsidP="7B4B3B07">
      <w:pPr>
        <w:jc w:val="both"/>
        <w:rPr>
          <w:rFonts w:ascii="Cambria" w:eastAsia="Lora" w:hAnsi="Cambria" w:cs="Lora"/>
          <w:sz w:val="22"/>
          <w:szCs w:val="22"/>
        </w:rPr>
      </w:pPr>
      <w:r w:rsidRPr="7B4B3B07">
        <w:rPr>
          <w:rFonts w:ascii="Cambria" w:eastAsia="Lora" w:hAnsi="Cambria" w:cs="Lora"/>
          <w:sz w:val="22"/>
          <w:szCs w:val="22"/>
        </w:rPr>
        <w:t xml:space="preserve">La celda del control de calidad es una de las celdas más importantes de la planta, ya que nos permite obtener información sobre si se están cumpliendo los distintos criterios de calidad que debe cumplir cada herramienta. </w:t>
      </w:r>
    </w:p>
    <w:p w14:paraId="59C3C966" w14:textId="35B14E6A" w:rsidR="009870F4" w:rsidRDefault="7B4B3B07" w:rsidP="7B4B3B07">
      <w:pPr>
        <w:jc w:val="both"/>
        <w:rPr>
          <w:rFonts w:ascii="Cambria" w:eastAsia="Lora" w:hAnsi="Cambria" w:cs="Lora"/>
          <w:sz w:val="22"/>
          <w:szCs w:val="22"/>
        </w:rPr>
      </w:pPr>
      <w:r w:rsidRPr="7B4B3B07">
        <w:rPr>
          <w:rFonts w:ascii="Cambria" w:eastAsia="Lora" w:hAnsi="Cambria" w:cs="Lora"/>
          <w:sz w:val="22"/>
          <w:szCs w:val="22"/>
        </w:rPr>
        <w:t>La gran virtud de esta celda es que permite que un mismo producto pase varias veces por ella y comprueba en distintos puntos del proceso que los requisitos de producción se estén cumpliendo.</w:t>
      </w:r>
    </w:p>
    <w:p w14:paraId="7F27276C" w14:textId="56D30797" w:rsidR="00F2751B" w:rsidRDefault="7B4B3B07" w:rsidP="7B4B3B07">
      <w:pPr>
        <w:jc w:val="both"/>
        <w:rPr>
          <w:rFonts w:ascii="Cambria" w:eastAsia="Lora" w:hAnsi="Cambria" w:cs="Lora"/>
          <w:sz w:val="22"/>
          <w:szCs w:val="22"/>
        </w:rPr>
      </w:pPr>
      <w:r w:rsidRPr="7B4B3B07">
        <w:rPr>
          <w:rFonts w:ascii="Cambria" w:eastAsia="Lora" w:hAnsi="Cambria" w:cs="Lora"/>
          <w:sz w:val="22"/>
          <w:szCs w:val="22"/>
        </w:rPr>
        <w:t xml:space="preserve">La celda está compuesta por un tipo de </w:t>
      </w:r>
      <w:r w:rsidR="6FD28076" w:rsidRPr="6FD28076">
        <w:rPr>
          <w:rFonts w:ascii="Cambria" w:eastAsia="Lora" w:hAnsi="Cambria" w:cs="Lora"/>
          <w:sz w:val="22"/>
          <w:szCs w:val="22"/>
        </w:rPr>
        <w:t>estaciones.</w:t>
      </w:r>
      <w:r w:rsidRPr="7B4B3B07">
        <w:rPr>
          <w:rFonts w:ascii="Cambria" w:eastAsia="Lora" w:hAnsi="Cambria" w:cs="Lora"/>
          <w:sz w:val="22"/>
          <w:szCs w:val="22"/>
        </w:rPr>
        <w:t xml:space="preserve"> Ésta está formada por dos máquinas donde generalmente las piezas siguen el camino principal</w:t>
      </w:r>
      <w:r w:rsidR="6FD28076" w:rsidRPr="6FD28076">
        <w:rPr>
          <w:rFonts w:ascii="Cambria" w:eastAsia="Lora" w:hAnsi="Cambria" w:cs="Lora"/>
          <w:sz w:val="22"/>
          <w:szCs w:val="22"/>
        </w:rPr>
        <w:t>. Los productos son introducidos a estas estaciones mediante un pistón hidráulico acompañado de sensores infrarrojos, ya que, no hace falta hacer distinción.</w:t>
      </w:r>
    </w:p>
    <w:p w14:paraId="4BFD3BF0" w14:textId="130A1F07" w:rsidR="008B16D2" w:rsidRDefault="7B4B3B07" w:rsidP="7B4B3B07">
      <w:pPr>
        <w:jc w:val="both"/>
        <w:rPr>
          <w:rFonts w:ascii="Cambria" w:eastAsia="Lora" w:hAnsi="Cambria" w:cs="Lora"/>
          <w:sz w:val="22"/>
          <w:szCs w:val="22"/>
        </w:rPr>
      </w:pPr>
      <w:r w:rsidRPr="7B4B3B07">
        <w:rPr>
          <w:rFonts w:ascii="Cambria" w:eastAsia="Lora" w:hAnsi="Cambria" w:cs="Lora"/>
          <w:sz w:val="22"/>
          <w:szCs w:val="22"/>
        </w:rPr>
        <w:t xml:space="preserve">Los productos llegan a esta celda </w:t>
      </w:r>
      <w:r w:rsidR="6FD28076" w:rsidRPr="6FD28076">
        <w:rPr>
          <w:rFonts w:ascii="Cambria" w:eastAsia="Lora" w:hAnsi="Cambria" w:cs="Lora"/>
          <w:sz w:val="22"/>
          <w:szCs w:val="22"/>
        </w:rPr>
        <w:t>inicialmente</w:t>
      </w:r>
      <w:r w:rsidRPr="7B4B3B07">
        <w:rPr>
          <w:rFonts w:ascii="Cambria" w:eastAsia="Lora" w:hAnsi="Cambria" w:cs="Lora"/>
          <w:sz w:val="22"/>
          <w:szCs w:val="22"/>
        </w:rPr>
        <w:t xml:space="preserve"> desde la celda número tres, para realizar un control de calidad, con cámaras de visión artificial. Se comprueban todas las piezas metálicas y palos de madera tratados superficialmente. Los que no cumplan las características deseadas, serán devueltos a la celda de acabado superficial como rectificado. </w:t>
      </w:r>
      <w:r w:rsidR="6FD28076" w:rsidRPr="6FD28076">
        <w:rPr>
          <w:rFonts w:ascii="Cambria" w:eastAsia="Lora" w:hAnsi="Cambria" w:cs="Lora"/>
          <w:sz w:val="22"/>
          <w:szCs w:val="22"/>
        </w:rPr>
        <w:t>Las que sufran</w:t>
      </w:r>
      <w:r w:rsidRPr="7B4B3B07">
        <w:rPr>
          <w:rFonts w:ascii="Cambria" w:eastAsia="Lora" w:hAnsi="Cambria" w:cs="Lora"/>
          <w:sz w:val="22"/>
          <w:szCs w:val="22"/>
        </w:rPr>
        <w:t xml:space="preserve"> defectos severos </w:t>
      </w:r>
      <w:r w:rsidR="6FD28076" w:rsidRPr="6FD28076">
        <w:rPr>
          <w:rFonts w:ascii="Cambria" w:eastAsia="Lora" w:hAnsi="Cambria" w:cs="Lora"/>
          <w:sz w:val="22"/>
          <w:szCs w:val="22"/>
        </w:rPr>
        <w:t>serán</w:t>
      </w:r>
      <w:r w:rsidRPr="7B4B3B07">
        <w:rPr>
          <w:rFonts w:ascii="Cambria" w:eastAsia="Lora" w:hAnsi="Cambria" w:cs="Lora"/>
          <w:sz w:val="22"/>
          <w:szCs w:val="22"/>
        </w:rPr>
        <w:t xml:space="preserve"> directamente </w:t>
      </w:r>
      <w:r w:rsidR="6FD28076" w:rsidRPr="6FD28076">
        <w:rPr>
          <w:rFonts w:ascii="Cambria" w:eastAsia="Lora" w:hAnsi="Cambria" w:cs="Lora"/>
          <w:sz w:val="22"/>
          <w:szCs w:val="22"/>
        </w:rPr>
        <w:t xml:space="preserve">enviadas </w:t>
      </w:r>
      <w:r w:rsidRPr="7B4B3B07">
        <w:rPr>
          <w:rFonts w:ascii="Cambria" w:eastAsia="Lora" w:hAnsi="Cambria" w:cs="Lora"/>
          <w:sz w:val="22"/>
          <w:szCs w:val="22"/>
        </w:rPr>
        <w:t xml:space="preserve">a la celda de </w:t>
      </w:r>
      <w:r w:rsidR="6FD28076" w:rsidRPr="6FD28076">
        <w:rPr>
          <w:rFonts w:ascii="Cambria" w:eastAsia="Lora" w:hAnsi="Cambria" w:cs="Lora"/>
          <w:sz w:val="22"/>
          <w:szCs w:val="22"/>
        </w:rPr>
        <w:t xml:space="preserve">empaquetado y </w:t>
      </w:r>
      <w:r w:rsidRPr="7B4B3B07">
        <w:rPr>
          <w:rFonts w:ascii="Cambria" w:eastAsia="Lora" w:hAnsi="Cambria" w:cs="Lora"/>
          <w:sz w:val="22"/>
          <w:szCs w:val="22"/>
        </w:rPr>
        <w:t>reciclado.</w:t>
      </w:r>
    </w:p>
    <w:p w14:paraId="5C01C675" w14:textId="552A14DF" w:rsidR="000619EA" w:rsidRDefault="6FD28076" w:rsidP="6FD28076">
      <w:pPr>
        <w:jc w:val="both"/>
        <w:rPr>
          <w:rFonts w:ascii="Cambria" w:eastAsia="Lora" w:hAnsi="Cambria" w:cs="Lora"/>
          <w:sz w:val="22"/>
          <w:szCs w:val="22"/>
        </w:rPr>
      </w:pPr>
      <w:r w:rsidRPr="6FD28076">
        <w:rPr>
          <w:rFonts w:ascii="Cambria" w:eastAsia="Lora" w:hAnsi="Cambria" w:cs="Lora"/>
          <w:sz w:val="22"/>
          <w:szCs w:val="22"/>
        </w:rPr>
        <w:t>Algunas piezas serán seleccionadas aleatoriamente a un ensayo de tracción dando datos significativos sobre el estado de las piezas. Las piezas testeadas serán únicamente las cabezas de las herramientas. Todas las piezas que realizan este control de tracción abandonan la celda en dirección al almacén de residuos. Para enviar las piezas deseadas a la prueba mecánica se hará uso de un sensor óptico.</w:t>
      </w:r>
    </w:p>
    <w:p w14:paraId="3214D29E" w14:textId="18A95444" w:rsidR="000619EA" w:rsidRDefault="6FD28076" w:rsidP="7B4B3B07">
      <w:pPr>
        <w:jc w:val="both"/>
        <w:rPr>
          <w:rFonts w:ascii="Cambria" w:eastAsia="Lora" w:hAnsi="Cambria" w:cs="Lora"/>
          <w:sz w:val="22"/>
          <w:szCs w:val="22"/>
        </w:rPr>
      </w:pPr>
      <w:r w:rsidRPr="6FD28076">
        <w:rPr>
          <w:rFonts w:ascii="Cambria" w:eastAsia="Lora" w:hAnsi="Cambria" w:cs="Lora"/>
          <w:sz w:val="22"/>
          <w:szCs w:val="22"/>
        </w:rPr>
        <w:t>Las piezas correctas toman rumbo a la celda número 5.</w:t>
      </w:r>
    </w:p>
    <w:p w14:paraId="3E4456D2" w14:textId="7F89EA85" w:rsidR="000619EA" w:rsidRDefault="7B4B3B07" w:rsidP="7B4B3B07">
      <w:pPr>
        <w:jc w:val="both"/>
        <w:rPr>
          <w:rFonts w:ascii="Cambria" w:eastAsia="Lora" w:hAnsi="Cambria" w:cs="Lora"/>
          <w:sz w:val="22"/>
          <w:szCs w:val="22"/>
        </w:rPr>
      </w:pPr>
      <w:r w:rsidRPr="7B4B3B07">
        <w:rPr>
          <w:rFonts w:ascii="Cambria" w:eastAsia="Lora" w:hAnsi="Cambria" w:cs="Lora"/>
          <w:sz w:val="22"/>
          <w:szCs w:val="22"/>
        </w:rPr>
        <w:t xml:space="preserve">La segunda vez que los productos lleguen a esta celda será </w:t>
      </w:r>
      <w:r w:rsidR="6FD28076" w:rsidRPr="6FD28076">
        <w:rPr>
          <w:rFonts w:ascii="Cambria" w:eastAsia="Lora" w:hAnsi="Cambria" w:cs="Lora"/>
          <w:sz w:val="22"/>
          <w:szCs w:val="22"/>
        </w:rPr>
        <w:t>provenientes</w:t>
      </w:r>
      <w:r w:rsidRPr="7B4B3B07">
        <w:rPr>
          <w:rFonts w:ascii="Cambria" w:eastAsia="Lora" w:hAnsi="Cambria" w:cs="Lora"/>
          <w:sz w:val="22"/>
          <w:szCs w:val="22"/>
        </w:rPr>
        <w:t xml:space="preserve"> de la celda </w:t>
      </w:r>
      <w:r w:rsidR="6FD28076" w:rsidRPr="6FD28076">
        <w:rPr>
          <w:rFonts w:ascii="Cambria" w:eastAsia="Lora" w:hAnsi="Cambria" w:cs="Lora"/>
          <w:sz w:val="22"/>
          <w:szCs w:val="22"/>
        </w:rPr>
        <w:t>número 5, tras</w:t>
      </w:r>
      <w:r w:rsidRPr="7B4B3B07">
        <w:rPr>
          <w:rFonts w:ascii="Cambria" w:eastAsia="Lora" w:hAnsi="Cambria" w:cs="Lora"/>
          <w:sz w:val="22"/>
          <w:szCs w:val="22"/>
        </w:rPr>
        <w:t xml:space="preserve"> el </w:t>
      </w:r>
      <w:r w:rsidR="6FD28076" w:rsidRPr="6FD28076">
        <w:rPr>
          <w:rFonts w:ascii="Cambria" w:eastAsia="Lora" w:hAnsi="Cambria" w:cs="Lora"/>
          <w:sz w:val="22"/>
          <w:szCs w:val="22"/>
        </w:rPr>
        <w:t>remachado</w:t>
      </w:r>
      <w:r w:rsidRPr="7B4B3B07">
        <w:rPr>
          <w:rFonts w:ascii="Cambria" w:eastAsia="Lora" w:hAnsi="Cambria" w:cs="Lora"/>
          <w:sz w:val="22"/>
          <w:szCs w:val="22"/>
        </w:rPr>
        <w:t xml:space="preserve"> y </w:t>
      </w:r>
      <w:r w:rsidR="6FD28076" w:rsidRPr="6FD28076">
        <w:rPr>
          <w:rFonts w:ascii="Cambria" w:eastAsia="Lora" w:hAnsi="Cambria" w:cs="Lora"/>
          <w:sz w:val="22"/>
          <w:szCs w:val="22"/>
        </w:rPr>
        <w:t>pintado</w:t>
      </w:r>
      <w:r w:rsidRPr="7B4B3B07">
        <w:rPr>
          <w:rFonts w:ascii="Cambria" w:eastAsia="Lora" w:hAnsi="Cambria" w:cs="Lora"/>
          <w:sz w:val="22"/>
          <w:szCs w:val="22"/>
        </w:rPr>
        <w:t xml:space="preserve">. </w:t>
      </w:r>
    </w:p>
    <w:p w14:paraId="17E6501B" w14:textId="4EE1499D" w:rsidR="6FD28076" w:rsidRDefault="6FD28076" w:rsidP="6FD28076">
      <w:pPr>
        <w:jc w:val="both"/>
        <w:rPr>
          <w:rFonts w:ascii="Cambria" w:eastAsia="Lora" w:hAnsi="Cambria" w:cs="Lora"/>
          <w:sz w:val="22"/>
          <w:szCs w:val="22"/>
        </w:rPr>
      </w:pPr>
      <w:r w:rsidRPr="6FD28076">
        <w:rPr>
          <w:rFonts w:ascii="Cambria" w:eastAsia="Lora" w:hAnsi="Cambria" w:cs="Lora"/>
          <w:sz w:val="22"/>
          <w:szCs w:val="22"/>
        </w:rPr>
        <w:t>Estas herramientas acabadas pasarán por un último control de calidad óptico. Las herramientas que pasen el control, independientemente del resultado, se dirigirán a la celda de empaquetado y reciclado.</w:t>
      </w:r>
    </w:p>
    <w:p w14:paraId="6005132F" w14:textId="021BCA81" w:rsidR="6FD28076" w:rsidRDefault="6FD28076" w:rsidP="6FD28076">
      <w:pPr>
        <w:jc w:val="both"/>
        <w:rPr>
          <w:rFonts w:ascii="Cambria" w:eastAsia="Lora" w:hAnsi="Cambria" w:cs="Lora"/>
          <w:sz w:val="22"/>
          <w:szCs w:val="22"/>
        </w:rPr>
      </w:pPr>
      <w:r w:rsidRPr="6FD28076">
        <w:rPr>
          <w:rFonts w:ascii="Cambria" w:eastAsia="Lora" w:hAnsi="Cambria" w:cs="Lora"/>
          <w:sz w:val="22"/>
          <w:szCs w:val="22"/>
        </w:rPr>
        <w:t>Para saber la circunstancia en la que se encuentran las piezas, y a donde deben ser dirigidas, se colocan máquinas de micro percusión al final de las estaciones. Éstas marcarán diferentes códigos para distinguir las piezas que: van a la celda de acabado superficial a ser rectificadas, que van a la celda de remachado y pintado, y que van a la celda de empaquetado y reciclado. En el último grupo, se distinguirá entre las piezas que se reciclarán y las listas para empaquetar. Los cabezales que pasan por la prueba mecánica no recibirán ningún código.</w:t>
      </w:r>
    </w:p>
    <w:p w14:paraId="7F563EC3" w14:textId="38A34447" w:rsidR="6FD28076" w:rsidRDefault="6FD28076" w:rsidP="6FD28076">
      <w:pPr>
        <w:jc w:val="both"/>
        <w:rPr>
          <w:rFonts w:ascii="Cambria" w:eastAsia="Lora" w:hAnsi="Cambria" w:cs="Lora"/>
          <w:sz w:val="22"/>
          <w:szCs w:val="22"/>
        </w:rPr>
      </w:pPr>
      <w:r w:rsidRPr="6FD28076">
        <w:rPr>
          <w:rFonts w:ascii="Cambria" w:eastAsia="Lora" w:hAnsi="Cambria" w:cs="Lora"/>
          <w:sz w:val="22"/>
          <w:szCs w:val="22"/>
        </w:rPr>
        <w:t>Por último, diversos brazos robóticos de salida con ayuda de sensores ópticos harán la carga de los objetos en los AGV`s en función de a donde tengan que ser dirigidos.</w:t>
      </w:r>
    </w:p>
    <w:p w14:paraId="5615A7C7" w14:textId="77777777" w:rsidR="00B975E4" w:rsidRDefault="00B975E4" w:rsidP="009870F4">
      <w:pPr>
        <w:rPr>
          <w:rFonts w:ascii="Cambria" w:eastAsia="Lora" w:hAnsi="Cambria" w:cs="Lora"/>
          <w:sz w:val="22"/>
          <w:szCs w:val="22"/>
        </w:rPr>
      </w:pPr>
    </w:p>
    <w:p w14:paraId="157A2CFB" w14:textId="77777777" w:rsidR="009870F4" w:rsidRDefault="009870F4" w:rsidP="009870F4">
      <w:pPr>
        <w:rPr>
          <w:rFonts w:ascii="Lora" w:eastAsia="Lora" w:hAnsi="Lora" w:cs="Lora"/>
          <w:b/>
          <w:bCs/>
          <w:color w:val="3C78D8"/>
          <w:sz w:val="28"/>
          <w:szCs w:val="28"/>
        </w:rPr>
      </w:pPr>
    </w:p>
    <w:p w14:paraId="33EAF86B" w14:textId="2029A58B" w:rsidR="00CE0378" w:rsidRDefault="00CE0378" w:rsidP="00CE0378">
      <w:pPr>
        <w:ind w:firstLine="720"/>
        <w:jc w:val="center"/>
        <w:rPr>
          <w:rFonts w:ascii="Lora" w:eastAsia="Lora" w:hAnsi="Lora" w:cs="Lora"/>
          <w:b/>
          <w:bCs/>
          <w:color w:val="3C78D8"/>
          <w:sz w:val="28"/>
          <w:szCs w:val="28"/>
        </w:rPr>
      </w:pPr>
    </w:p>
    <w:p w14:paraId="4C38013D" w14:textId="5AFBB6FB" w:rsidR="58E307B4" w:rsidRDefault="00227380" w:rsidP="00227380">
      <w:pPr>
        <w:pStyle w:val="Ttulo2"/>
      </w:pPr>
      <w:bookmarkStart w:id="69" w:name="_Toc167307615"/>
      <w:r>
        <w:t>11</w:t>
      </w:r>
      <w:r w:rsidR="7B4B3B07" w:rsidRPr="7B4B3B07">
        <w:t>.5. CELDA 5: REMACHADO Y PINTADO</w:t>
      </w:r>
      <w:bookmarkEnd w:id="69"/>
    </w:p>
    <w:p w14:paraId="0E2B704A" w14:textId="3F01EDCB" w:rsidR="007313FB" w:rsidRDefault="007313FB" w:rsidP="6FD28076">
      <w:pPr>
        <w:jc w:val="center"/>
      </w:pPr>
      <w:r>
        <w:rPr>
          <w:noProof/>
        </w:rPr>
        <w:drawing>
          <wp:inline distT="0" distB="0" distL="0" distR="0" wp14:anchorId="593A2143" wp14:editId="2088CD2A">
            <wp:extent cx="5468983" cy="4785360"/>
            <wp:effectExtent l="0" t="0" r="0" b="0"/>
            <wp:docPr id="1768799348" name="Picture 1768799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482718" cy="4797378"/>
                    </a:xfrm>
                    <a:prstGeom prst="rect">
                      <a:avLst/>
                    </a:prstGeom>
                  </pic:spPr>
                </pic:pic>
              </a:graphicData>
            </a:graphic>
          </wp:inline>
        </w:drawing>
      </w:r>
    </w:p>
    <w:p w14:paraId="5F73A012" w14:textId="7EE92B39" w:rsidR="6FD28076" w:rsidRDefault="6FD28076" w:rsidP="6FD28076">
      <w:pPr>
        <w:jc w:val="both"/>
        <w:rPr>
          <w:rFonts w:ascii="Cambria" w:eastAsia="Lora" w:hAnsi="Cambria" w:cs="Lora"/>
          <w:sz w:val="22"/>
          <w:szCs w:val="22"/>
        </w:rPr>
      </w:pPr>
      <w:r w:rsidRPr="6FD28076">
        <w:rPr>
          <w:rFonts w:ascii="Cambria" w:eastAsia="Lora" w:hAnsi="Cambria" w:cs="Lora"/>
          <w:sz w:val="22"/>
          <w:szCs w:val="22"/>
        </w:rPr>
        <w:t>Esta celda tiene como función darle la forma final a la herramienta, uniendo los palos y cabezales y personalizando el pintado.</w:t>
      </w:r>
    </w:p>
    <w:p w14:paraId="7B893C9A" w14:textId="3EC55C4D" w:rsidR="6FD28076" w:rsidRDefault="6FD28076" w:rsidP="6FD28076">
      <w:pPr>
        <w:jc w:val="both"/>
        <w:rPr>
          <w:rFonts w:ascii="Cambria" w:eastAsia="Lora" w:hAnsi="Cambria" w:cs="Lora"/>
          <w:sz w:val="22"/>
          <w:szCs w:val="22"/>
        </w:rPr>
      </w:pPr>
      <w:r w:rsidRPr="6FD28076">
        <w:rPr>
          <w:rFonts w:ascii="Cambria" w:eastAsia="Lora" w:hAnsi="Cambria" w:cs="Lora"/>
          <w:sz w:val="22"/>
          <w:szCs w:val="22"/>
        </w:rPr>
        <w:t xml:space="preserve">Inicialmente, un brazo robótico recoge los palos y cabezas metálicas procedentes del control de calidad, y los deposita en la cinta principal. </w:t>
      </w:r>
    </w:p>
    <w:p w14:paraId="0DCFE18D" w14:textId="71ADC375" w:rsidR="6FD28076" w:rsidRDefault="6FD28076" w:rsidP="6FD28076">
      <w:pPr>
        <w:jc w:val="both"/>
        <w:rPr>
          <w:rFonts w:ascii="Cambria" w:eastAsia="Lora" w:hAnsi="Cambria" w:cs="Lora"/>
          <w:sz w:val="22"/>
          <w:szCs w:val="22"/>
        </w:rPr>
      </w:pPr>
      <w:r w:rsidRPr="6FD28076">
        <w:rPr>
          <w:rFonts w:ascii="Cambria" w:eastAsia="Lora" w:hAnsi="Cambria" w:cs="Lora"/>
          <w:sz w:val="22"/>
          <w:szCs w:val="22"/>
        </w:rPr>
        <w:t>Los brazos robóticos de las máquinas de remachado recogerán un palo y un cabezal para introducirlos y realizar el remachado. Para ello disponen de sensores de infrarrojos e inductivos. Tras el remachado, el brazo robótico deposita la herramienta unida en la cinta.</w:t>
      </w:r>
    </w:p>
    <w:p w14:paraId="4D2298B8" w14:textId="776B4C6B" w:rsidR="6FD28076" w:rsidRDefault="6FD28076" w:rsidP="6FD28076">
      <w:pPr>
        <w:jc w:val="both"/>
        <w:rPr>
          <w:rFonts w:ascii="Cambria" w:eastAsia="Lora" w:hAnsi="Cambria" w:cs="Lora"/>
          <w:sz w:val="22"/>
          <w:szCs w:val="22"/>
        </w:rPr>
      </w:pPr>
      <w:r w:rsidRPr="6FD28076">
        <w:rPr>
          <w:rFonts w:ascii="Cambria" w:eastAsia="Lora" w:hAnsi="Cambria" w:cs="Lora"/>
          <w:sz w:val="22"/>
          <w:szCs w:val="22"/>
        </w:rPr>
        <w:t xml:space="preserve">La herramienta recorre la cinta hasta encontrarse con un pistón que las introducirá en una cinta secundaria. Para ello dispone de un sensor óptico, para detectar la forma completa de la herramienta. </w:t>
      </w:r>
    </w:p>
    <w:p w14:paraId="086ABB91" w14:textId="4017A708" w:rsidR="6FD28076" w:rsidRDefault="68D30CCA" w:rsidP="6FD28076">
      <w:pPr>
        <w:jc w:val="both"/>
        <w:rPr>
          <w:rFonts w:ascii="Cambria" w:eastAsia="Lora" w:hAnsi="Cambria" w:cs="Lora"/>
          <w:sz w:val="22"/>
          <w:szCs w:val="22"/>
        </w:rPr>
      </w:pPr>
      <w:r w:rsidRPr="68D30CCA">
        <w:rPr>
          <w:rFonts w:ascii="Cambria" w:eastAsia="Lora" w:hAnsi="Cambria" w:cs="Lora"/>
          <w:sz w:val="22"/>
          <w:szCs w:val="22"/>
        </w:rPr>
        <w:t>Una vez en la cinta secundaria, otros pistones neumáticos introducirán los productos en las máquinas de pintado con la ayuda de sensores infrarrojos. Tras el pintado, la herramienta se depositará nuevamente en la cinta principal y un robot P&amp;P la recogerá y depositará en el AGV para transportarla a la siguiente celda.</w:t>
      </w:r>
    </w:p>
    <w:p w14:paraId="3F37CE0E" w14:textId="77777777" w:rsidR="007313FB" w:rsidRDefault="007313FB" w:rsidP="40265CBD">
      <w:pPr>
        <w:ind w:firstLine="720"/>
        <w:rPr>
          <w:rFonts w:ascii="Lora" w:eastAsia="Lora" w:hAnsi="Lora" w:cs="Lora"/>
          <w:b/>
          <w:bCs/>
          <w:color w:val="3C78D8"/>
          <w:sz w:val="28"/>
          <w:szCs w:val="28"/>
        </w:rPr>
      </w:pPr>
    </w:p>
    <w:p w14:paraId="5ADC0067" w14:textId="542DB943" w:rsidR="40265CBD" w:rsidRDefault="00227380" w:rsidP="00227380">
      <w:pPr>
        <w:pStyle w:val="Ttulo2"/>
      </w:pPr>
      <w:bookmarkStart w:id="70" w:name="_Toc167307616"/>
      <w:r>
        <w:t>11</w:t>
      </w:r>
      <w:r w:rsidR="68D30CCA" w:rsidRPr="68D30CCA">
        <w:t>.6. CELDA 6: EMPAQUETADO Y RECICLADO</w:t>
      </w:r>
      <w:bookmarkEnd w:id="70"/>
    </w:p>
    <w:p w14:paraId="69BAAB0C" w14:textId="480C6A6C" w:rsidR="68D30CCA" w:rsidRDefault="68D30CCA" w:rsidP="68D30CCA">
      <w:pPr>
        <w:jc w:val="center"/>
      </w:pPr>
      <w:r>
        <w:rPr>
          <w:noProof/>
        </w:rPr>
        <w:drawing>
          <wp:inline distT="0" distB="0" distL="0" distR="0" wp14:anchorId="77B2AC1B" wp14:editId="6DB3D7B7">
            <wp:extent cx="5943600" cy="3943350"/>
            <wp:effectExtent l="0" t="0" r="0" b="0"/>
            <wp:docPr id="522631475" name="Picture 52263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943600" cy="3943350"/>
                    </a:xfrm>
                    <a:prstGeom prst="rect">
                      <a:avLst/>
                    </a:prstGeom>
                  </pic:spPr>
                </pic:pic>
              </a:graphicData>
            </a:graphic>
          </wp:inline>
        </w:drawing>
      </w:r>
    </w:p>
    <w:p w14:paraId="40A4D78C" w14:textId="77777777" w:rsidR="00A7582D" w:rsidRDefault="00A7582D" w:rsidP="68D30CCA">
      <w:pPr>
        <w:jc w:val="center"/>
      </w:pPr>
    </w:p>
    <w:p w14:paraId="6C0867E6" w14:textId="2DA0DF32" w:rsidR="6FD28076" w:rsidRDefault="68D30CCA" w:rsidP="68D30CCA">
      <w:pPr>
        <w:jc w:val="both"/>
        <w:rPr>
          <w:rFonts w:ascii="Cambria" w:eastAsia="Lora" w:hAnsi="Cambria" w:cs="Lora"/>
          <w:sz w:val="22"/>
          <w:szCs w:val="22"/>
        </w:rPr>
      </w:pPr>
      <w:r w:rsidRPr="68D30CCA">
        <w:rPr>
          <w:rFonts w:ascii="Cambria" w:eastAsia="Lora" w:hAnsi="Cambria" w:cs="Lora"/>
          <w:sz w:val="22"/>
          <w:szCs w:val="22"/>
        </w:rPr>
        <w:t>En esta celda se produce, por una parte, el empaquetado de los productos en bolsas de plástico y cajas de cartón, y por otra, el reciclado de las herramientas defectuosas. Los productos vienen procedentes del último control de calidad.</w:t>
      </w:r>
    </w:p>
    <w:p w14:paraId="66958CA6" w14:textId="34135A86" w:rsidR="6FD28076" w:rsidRDefault="68D30CCA" w:rsidP="68D30CCA">
      <w:pPr>
        <w:jc w:val="both"/>
        <w:rPr>
          <w:rFonts w:ascii="Cambria" w:eastAsia="Lora" w:hAnsi="Cambria" w:cs="Lora"/>
          <w:sz w:val="22"/>
          <w:szCs w:val="22"/>
        </w:rPr>
      </w:pPr>
      <w:r w:rsidRPr="68D30CCA">
        <w:rPr>
          <w:rFonts w:ascii="Cambria" w:eastAsia="Lora" w:hAnsi="Cambria" w:cs="Lora"/>
          <w:sz w:val="22"/>
          <w:szCs w:val="22"/>
        </w:rPr>
        <w:t>Los productos ya finalizados llegarán a esta celda por medio de los AGVs, y serán recogidos por brazos robóticos que los colocarán en una cinta transportadora principal.  En la entrada de cada estación habrá una cámara óptica y un sensor de presencia, que al detectar el sensor la pieza, y el lector que es apto, un brazo robótico lo introducirá a la estación.</w:t>
      </w:r>
    </w:p>
    <w:p w14:paraId="0144C9EB" w14:textId="0C4FEFF9" w:rsidR="6FD28076" w:rsidRDefault="68D30CCA" w:rsidP="68D30CCA">
      <w:pPr>
        <w:jc w:val="both"/>
        <w:rPr>
          <w:rFonts w:ascii="Cambria" w:eastAsia="Lora" w:hAnsi="Cambria" w:cs="Lora"/>
          <w:sz w:val="22"/>
          <w:szCs w:val="22"/>
        </w:rPr>
      </w:pPr>
      <w:r w:rsidRPr="68D30CCA">
        <w:rPr>
          <w:rFonts w:ascii="Cambria" w:eastAsia="Lora" w:hAnsi="Cambria" w:cs="Lora"/>
          <w:sz w:val="22"/>
          <w:szCs w:val="22"/>
        </w:rPr>
        <w:t>En esta planta se empaquetarán las herramientas en packs de 4 del mismo tipo, es decir: 4 palas, 4 azadas, 4 rastrillos o 4 horcas. Los sensores ópticos ayudarán a que, una vez se haya comenzado a empaquetar un tipo de herramientas, solo permitirá que se introduzcan ese tipo de herramientas hasta que se termine el lote. Además, cuando una de estas máquinas haya comenzado empaquetando un tipo de herramienta, se mandará una señal al resto para que no comiencen con el empaquetamiento de la misma herramienta y así no colapsar el sistema.</w:t>
      </w:r>
    </w:p>
    <w:p w14:paraId="11D2565E" w14:textId="669CD9D3" w:rsidR="6FD28076" w:rsidRDefault="68D30CCA" w:rsidP="68D30CCA">
      <w:pPr>
        <w:jc w:val="both"/>
        <w:rPr>
          <w:rFonts w:ascii="Cambria" w:eastAsia="Lora" w:hAnsi="Cambria" w:cs="Lora"/>
          <w:sz w:val="22"/>
          <w:szCs w:val="22"/>
        </w:rPr>
      </w:pPr>
      <w:r w:rsidRPr="68D30CCA">
        <w:rPr>
          <w:rFonts w:ascii="Cambria" w:eastAsia="Lora" w:hAnsi="Cambria" w:cs="Lora"/>
          <w:sz w:val="22"/>
          <w:szCs w:val="22"/>
        </w:rPr>
        <w:t>Una vez terminado el empaquetamiento con su respectivo etiquetado, los brazos robóticos colocarán los paquetes en una cinta, para conectar con la cinta principal, como se muestra en el esquema.</w:t>
      </w:r>
    </w:p>
    <w:p w14:paraId="4E1E676A" w14:textId="63738E8C" w:rsidR="68D30CCA" w:rsidRDefault="68D30CCA" w:rsidP="68D30CCA">
      <w:pPr>
        <w:jc w:val="both"/>
        <w:rPr>
          <w:rFonts w:ascii="Cambria" w:eastAsia="Lora" w:hAnsi="Cambria" w:cs="Lora"/>
          <w:sz w:val="22"/>
          <w:szCs w:val="22"/>
        </w:rPr>
      </w:pPr>
      <w:r w:rsidRPr="68D30CCA">
        <w:rPr>
          <w:rFonts w:ascii="Cambria" w:eastAsia="Lora" w:hAnsi="Cambria" w:cs="Lora"/>
          <w:sz w:val="22"/>
          <w:szCs w:val="22"/>
        </w:rPr>
        <w:t>A esta celda también llegarán los productos defectuosos. Al detectar los lectores un producto defectuoso, no será recogido por las máquinas de empaquetado, sino que seguirá avanzando por la cinta hasta la máquina de reciclado. Un brazo robótico, con la ayuda de un sensor óptico e infrarrojo, recogerá la herramienta defectuosa y la introducirá en la máquina. Esta máquina separará de manera óptima las partes metálicas de las partes de madera de las herramientas y triturará la madera. Los materiales se introducirán en paquetes con su correspondiente etiquetado y se volverán a introducir en la cinta principal.</w:t>
      </w:r>
    </w:p>
    <w:p w14:paraId="38A7DB8F" w14:textId="51CDC27F" w:rsidR="68D30CCA" w:rsidRDefault="68D30CCA" w:rsidP="68D30CCA">
      <w:pPr>
        <w:jc w:val="both"/>
        <w:rPr>
          <w:rFonts w:ascii="Cambria" w:eastAsia="Lora" w:hAnsi="Cambria" w:cs="Lora"/>
          <w:sz w:val="22"/>
          <w:szCs w:val="22"/>
        </w:rPr>
      </w:pPr>
    </w:p>
    <w:p w14:paraId="62030569" w14:textId="1BE9C40F" w:rsidR="68D30CCA" w:rsidRDefault="55AC774E" w:rsidP="68D30CCA">
      <w:pPr>
        <w:jc w:val="both"/>
        <w:rPr>
          <w:rFonts w:ascii="Cambria" w:eastAsia="Lora" w:hAnsi="Cambria" w:cs="Lora"/>
          <w:sz w:val="22"/>
          <w:szCs w:val="22"/>
        </w:rPr>
      </w:pPr>
      <w:r w:rsidRPr="55AC774E">
        <w:rPr>
          <w:rFonts w:ascii="Cambria" w:eastAsia="Lora" w:hAnsi="Cambria" w:cs="Lora"/>
          <w:sz w:val="22"/>
          <w:szCs w:val="22"/>
        </w:rPr>
        <w:t>Por último, dos brazos robóticos se encargarán de cargar los paquetes en los AGV`s con dirección a los almacenes finales. Un brazo cargará los productos finales y otro los materiales reciclados. Vendrán acompañados de cámaras ópticas que les permitirá distinguir mediante la lectura de las etiquetas que paquetes deben de recoger.</w:t>
      </w:r>
    </w:p>
    <w:p w14:paraId="4A58C03E" w14:textId="629A764A" w:rsidR="6FD28076" w:rsidRDefault="6FD28076" w:rsidP="6FD28076">
      <w:pPr>
        <w:rPr>
          <w:rFonts w:ascii="Cambria" w:eastAsia="Lora" w:hAnsi="Cambria" w:cs="Lora"/>
          <w:sz w:val="22"/>
          <w:szCs w:val="22"/>
        </w:rPr>
      </w:pPr>
    </w:p>
    <w:p w14:paraId="7F317F87" w14:textId="602A2BAC" w:rsidR="45E165FE" w:rsidRDefault="00227380" w:rsidP="00227380">
      <w:pPr>
        <w:pStyle w:val="Ttulo1"/>
      </w:pPr>
      <w:bookmarkStart w:id="71" w:name="_Toc167307617"/>
      <w:r>
        <w:t>12</w:t>
      </w:r>
      <w:r w:rsidR="45E165FE" w:rsidRPr="45E165FE">
        <w:t>. ESTUDIO DE FLEXIBILIDAD DE LAS CELDAS:</w:t>
      </w:r>
      <w:bookmarkEnd w:id="71"/>
    </w:p>
    <w:p w14:paraId="180D2457" w14:textId="3D37BB17" w:rsidR="45E165FE" w:rsidRDefault="1514EBFC" w:rsidP="1514EBFC">
      <w:pPr>
        <w:jc w:val="both"/>
        <w:rPr>
          <w:rFonts w:ascii="Cambria" w:eastAsia="Lora" w:hAnsi="Cambria" w:cs="Lora"/>
          <w:sz w:val="22"/>
          <w:szCs w:val="22"/>
        </w:rPr>
      </w:pPr>
      <w:r w:rsidRPr="1514EBFC">
        <w:rPr>
          <w:rFonts w:ascii="Cambria" w:eastAsia="Lora" w:hAnsi="Cambria" w:cs="Lora"/>
          <w:sz w:val="22"/>
          <w:szCs w:val="22"/>
        </w:rPr>
        <w:t>Para poner a prueba la flexibilidad de nuestra planta industrial se comprueba que las distintas celdas cumplan con 4 requisitos. Estos requisitos son los siguientes:</w:t>
      </w:r>
    </w:p>
    <w:p w14:paraId="79351D9A" w14:textId="01BFA0F5" w:rsidR="45E165FE" w:rsidRDefault="1514EBFC" w:rsidP="1514EBFC">
      <w:pPr>
        <w:pStyle w:val="Prrafodelista"/>
        <w:numPr>
          <w:ilvl w:val="0"/>
          <w:numId w:val="8"/>
        </w:numPr>
        <w:jc w:val="both"/>
        <w:rPr>
          <w:rFonts w:ascii="Cambria" w:eastAsia="Lora" w:hAnsi="Cambria" w:cs="Lora"/>
          <w:sz w:val="22"/>
          <w:szCs w:val="22"/>
          <w:u w:val="single"/>
        </w:rPr>
      </w:pPr>
      <w:r w:rsidRPr="1514EBFC">
        <w:rPr>
          <w:rFonts w:ascii="Cambria" w:eastAsia="Lora" w:hAnsi="Cambria" w:cs="Lora"/>
          <w:sz w:val="22"/>
          <w:szCs w:val="22"/>
          <w:u w:val="single"/>
        </w:rPr>
        <w:t>TEST DE VARIEDAD DE PRODUCTOS:</w:t>
      </w:r>
    </w:p>
    <w:p w14:paraId="30B305DE" w14:textId="60FF4675" w:rsidR="45E165FE" w:rsidRDefault="1514EBFC" w:rsidP="1514EBFC">
      <w:pPr>
        <w:jc w:val="both"/>
        <w:rPr>
          <w:rFonts w:ascii="Cambria" w:eastAsia="Lora" w:hAnsi="Cambria" w:cs="Lora"/>
          <w:sz w:val="22"/>
          <w:szCs w:val="22"/>
        </w:rPr>
      </w:pPr>
      <w:r w:rsidRPr="1514EBFC">
        <w:rPr>
          <w:rFonts w:ascii="Cambria" w:eastAsia="Lora" w:hAnsi="Cambria" w:cs="Lora"/>
          <w:sz w:val="22"/>
          <w:szCs w:val="22"/>
        </w:rPr>
        <w:t>Verificar si el sistema puede procesar y producir distintas piezas de forma que no sea en serie.</w:t>
      </w:r>
    </w:p>
    <w:p w14:paraId="78CA7062" w14:textId="58157158" w:rsidR="45E165FE" w:rsidRDefault="1514EBFC" w:rsidP="1514EBFC">
      <w:pPr>
        <w:pStyle w:val="Prrafodelista"/>
        <w:numPr>
          <w:ilvl w:val="0"/>
          <w:numId w:val="8"/>
        </w:numPr>
        <w:jc w:val="both"/>
        <w:rPr>
          <w:rFonts w:ascii="Cambria" w:eastAsia="Lora" w:hAnsi="Cambria" w:cs="Lora"/>
          <w:sz w:val="22"/>
          <w:szCs w:val="22"/>
          <w:u w:val="single"/>
        </w:rPr>
      </w:pPr>
      <w:r w:rsidRPr="1514EBFC">
        <w:rPr>
          <w:rFonts w:ascii="Cambria" w:eastAsia="Lora" w:hAnsi="Cambria" w:cs="Lora"/>
          <w:sz w:val="22"/>
          <w:szCs w:val="22"/>
          <w:u w:val="single"/>
        </w:rPr>
        <w:t>TEST DE CAMBIO DE PROGRAMACIÓN O PRODUCCIÓN:</w:t>
      </w:r>
    </w:p>
    <w:p w14:paraId="5394C48E" w14:textId="6C3CCA44" w:rsidR="45E165FE" w:rsidRDefault="1514EBFC" w:rsidP="1514EBFC">
      <w:pPr>
        <w:jc w:val="both"/>
        <w:rPr>
          <w:rFonts w:ascii="Cambria" w:eastAsia="Lora" w:hAnsi="Cambria" w:cs="Lora"/>
          <w:sz w:val="22"/>
          <w:szCs w:val="22"/>
        </w:rPr>
      </w:pPr>
      <w:r w:rsidRPr="1514EBFC">
        <w:rPr>
          <w:rFonts w:ascii="Cambria" w:eastAsia="Lora" w:hAnsi="Cambria" w:cs="Lora"/>
          <w:sz w:val="22"/>
          <w:szCs w:val="22"/>
        </w:rPr>
        <w:t>Comprobar que el sistema puede hacer cambios en su programación de producción y cambios en partes del producto o cantidades fabricadas.</w:t>
      </w:r>
    </w:p>
    <w:p w14:paraId="3D874520" w14:textId="429EC41E" w:rsidR="45E165FE" w:rsidRDefault="1514EBFC" w:rsidP="1514EBFC">
      <w:pPr>
        <w:pStyle w:val="Prrafodelista"/>
        <w:numPr>
          <w:ilvl w:val="0"/>
          <w:numId w:val="8"/>
        </w:numPr>
        <w:jc w:val="both"/>
        <w:rPr>
          <w:rFonts w:ascii="Cambria" w:eastAsia="Lora" w:hAnsi="Cambria" w:cs="Lora"/>
          <w:sz w:val="22"/>
          <w:szCs w:val="22"/>
          <w:u w:val="single"/>
        </w:rPr>
      </w:pPr>
      <w:r w:rsidRPr="1514EBFC">
        <w:rPr>
          <w:rFonts w:ascii="Cambria" w:eastAsia="Lora" w:hAnsi="Cambria" w:cs="Lora"/>
          <w:sz w:val="22"/>
          <w:szCs w:val="22"/>
          <w:u w:val="single"/>
        </w:rPr>
        <w:t>TEST DE RECUPERACIÓN DE ERRORES:</w:t>
      </w:r>
    </w:p>
    <w:p w14:paraId="514DA966" w14:textId="09F5B7F5" w:rsidR="45E165FE" w:rsidRDefault="70B84AB8" w:rsidP="5EA4095C">
      <w:pPr>
        <w:jc w:val="both"/>
        <w:rPr>
          <w:rFonts w:ascii="Cambria" w:eastAsia="Lora" w:hAnsi="Cambria" w:cs="Lora"/>
          <w:sz w:val="22"/>
          <w:szCs w:val="22"/>
        </w:rPr>
      </w:pPr>
      <w:r w:rsidRPr="70B84AB8">
        <w:rPr>
          <w:rFonts w:ascii="Cambria" w:eastAsia="Lora" w:hAnsi="Cambria" w:cs="Lora"/>
          <w:sz w:val="22"/>
          <w:szCs w:val="22"/>
        </w:rPr>
        <w:t>Capacidad de recuperación del sistema satisfactoriamente por roturas o errores de funcionamiento sin que eso conlleve la interrupción completa de la producción.</w:t>
      </w:r>
    </w:p>
    <w:p w14:paraId="511F9C49" w14:textId="15C0AC6C" w:rsidR="45E165FE" w:rsidRDefault="1514EBFC" w:rsidP="1514EBFC">
      <w:pPr>
        <w:pStyle w:val="Prrafodelista"/>
        <w:numPr>
          <w:ilvl w:val="0"/>
          <w:numId w:val="8"/>
        </w:numPr>
        <w:jc w:val="both"/>
        <w:rPr>
          <w:rFonts w:ascii="Cambria" w:eastAsia="Lora" w:hAnsi="Cambria" w:cs="Lora"/>
          <w:sz w:val="22"/>
          <w:szCs w:val="22"/>
          <w:u w:val="single"/>
        </w:rPr>
      </w:pPr>
      <w:r w:rsidRPr="1514EBFC">
        <w:rPr>
          <w:rFonts w:ascii="Cambria" w:eastAsia="Lora" w:hAnsi="Cambria" w:cs="Lora"/>
          <w:sz w:val="22"/>
          <w:szCs w:val="22"/>
          <w:u w:val="single"/>
        </w:rPr>
        <w:t>TEST DE UNA POSIBLE AMPLIACIÓN DE LA GAMA DE FABRICACIÓN DE PIEZAS O PARTES PRODUCIDAS:</w:t>
      </w:r>
    </w:p>
    <w:p w14:paraId="2DE8FE13" w14:textId="6CEA7B4D" w:rsidR="45E165FE" w:rsidRDefault="2FB770B9" w:rsidP="2FB770B9">
      <w:pPr>
        <w:jc w:val="both"/>
        <w:rPr>
          <w:rFonts w:ascii="Cambria" w:eastAsia="Lora" w:hAnsi="Cambria" w:cs="Lora"/>
          <w:sz w:val="22"/>
          <w:szCs w:val="22"/>
        </w:rPr>
      </w:pPr>
      <w:r w:rsidRPr="2FB770B9">
        <w:rPr>
          <w:rFonts w:ascii="Cambria" w:eastAsia="Lora" w:hAnsi="Cambria" w:cs="Lora"/>
          <w:sz w:val="22"/>
          <w:szCs w:val="22"/>
        </w:rPr>
        <w:t>Capacidad para añadir nuevas piezas diseñadas al sistema de fabricación de manera relativamente fácil</w:t>
      </w:r>
    </w:p>
    <w:p w14:paraId="1FEE3479" w14:textId="62E865BE" w:rsidR="2FB770B9" w:rsidRDefault="2FB770B9" w:rsidP="2FB770B9">
      <w:pPr>
        <w:jc w:val="both"/>
        <w:rPr>
          <w:rFonts w:ascii="Cambria" w:eastAsia="Lora" w:hAnsi="Cambria" w:cs="Lora"/>
          <w:sz w:val="22"/>
          <w:szCs w:val="22"/>
        </w:rPr>
      </w:pPr>
    </w:p>
    <w:p w14:paraId="7873F2D9" w14:textId="77777777" w:rsidR="009B5027" w:rsidRDefault="009B5027" w:rsidP="2FB770B9">
      <w:pPr>
        <w:jc w:val="both"/>
        <w:rPr>
          <w:rFonts w:ascii="Cambria" w:eastAsia="Lora" w:hAnsi="Cambria" w:cs="Lora"/>
          <w:sz w:val="22"/>
          <w:szCs w:val="22"/>
        </w:rPr>
      </w:pPr>
    </w:p>
    <w:p w14:paraId="747EDB3E" w14:textId="77777777" w:rsidR="009B5027" w:rsidRDefault="009B5027" w:rsidP="2FB770B9">
      <w:pPr>
        <w:jc w:val="both"/>
        <w:rPr>
          <w:rFonts w:ascii="Cambria" w:eastAsia="Lora" w:hAnsi="Cambria" w:cs="Lora"/>
          <w:sz w:val="22"/>
          <w:szCs w:val="22"/>
        </w:rPr>
      </w:pPr>
    </w:p>
    <w:p w14:paraId="60665924" w14:textId="0783F566" w:rsidR="2D2E41EC" w:rsidRDefault="00BB37DE" w:rsidP="00227380">
      <w:pPr>
        <w:pStyle w:val="Ttulo2"/>
      </w:pPr>
      <w:bookmarkStart w:id="72" w:name="_Toc167307618"/>
      <w:r>
        <w:t>12.1</w:t>
      </w:r>
      <w:r w:rsidR="005D2573">
        <w:t xml:space="preserve">. </w:t>
      </w:r>
      <w:r w:rsidR="1514EBFC" w:rsidRPr="1514EBFC">
        <w:t>CELDA 1:</w:t>
      </w:r>
      <w:bookmarkEnd w:id="72"/>
    </w:p>
    <w:p w14:paraId="66CBAE37" w14:textId="08629115" w:rsidR="1514EBFC" w:rsidRDefault="1514EBFC" w:rsidP="1514EBFC">
      <w:pPr>
        <w:pStyle w:val="Prrafodelista"/>
        <w:numPr>
          <w:ilvl w:val="0"/>
          <w:numId w:val="6"/>
        </w:numPr>
        <w:jc w:val="both"/>
        <w:rPr>
          <w:rFonts w:ascii="Cambria" w:eastAsia="Lora" w:hAnsi="Cambria" w:cs="Lora"/>
          <w:sz w:val="22"/>
          <w:szCs w:val="22"/>
        </w:rPr>
      </w:pPr>
      <w:r w:rsidRPr="1514EBFC">
        <w:rPr>
          <w:rFonts w:ascii="Cambria" w:eastAsia="Lora" w:hAnsi="Cambria" w:cs="Lora"/>
          <w:sz w:val="22"/>
          <w:szCs w:val="22"/>
        </w:rPr>
        <w:t>Sí, en esta celda se realizan las planchas para las herramientas sin importar si son de un tipo u otro. Además, consta de más de una línea de desbobinado y corte, que permite que, en caso de estar una ocupada, otra se encargue de realizar dicha función.</w:t>
      </w:r>
    </w:p>
    <w:p w14:paraId="23D38143" w14:textId="3E5B9BDB" w:rsidR="1514EBFC" w:rsidRDefault="1514EBFC" w:rsidP="1514EBFC">
      <w:pPr>
        <w:pStyle w:val="Prrafodelista"/>
        <w:numPr>
          <w:ilvl w:val="0"/>
          <w:numId w:val="6"/>
        </w:numPr>
        <w:jc w:val="both"/>
        <w:rPr>
          <w:rFonts w:ascii="Cambria" w:eastAsia="Lora" w:hAnsi="Cambria" w:cs="Lora"/>
          <w:sz w:val="22"/>
          <w:szCs w:val="22"/>
        </w:rPr>
      </w:pPr>
      <w:r w:rsidRPr="1514EBFC">
        <w:rPr>
          <w:rFonts w:ascii="Cambria" w:eastAsia="Lora" w:hAnsi="Cambria" w:cs="Lora"/>
          <w:sz w:val="22"/>
          <w:szCs w:val="22"/>
        </w:rPr>
        <w:t>Cumple, ya que podemos modificar la laminadora, para que tengan por ejemplo un diferente grosor las planchas de metal. También podemos modificar la dimensión de las planchas cambiando los parámetros de la cortadora.</w:t>
      </w:r>
    </w:p>
    <w:p w14:paraId="402A2321" w14:textId="2C0F8D51" w:rsidR="04B518B2" w:rsidRDefault="19B3A71C" w:rsidP="1514EBFC">
      <w:pPr>
        <w:pStyle w:val="Prrafodelista"/>
        <w:numPr>
          <w:ilvl w:val="0"/>
          <w:numId w:val="6"/>
        </w:numPr>
        <w:jc w:val="both"/>
        <w:rPr>
          <w:rFonts w:ascii="Cambria" w:eastAsia="Lora" w:hAnsi="Cambria" w:cs="Lora"/>
          <w:sz w:val="22"/>
          <w:szCs w:val="22"/>
        </w:rPr>
      </w:pPr>
      <w:r w:rsidRPr="19B3A71C">
        <w:rPr>
          <w:rFonts w:ascii="Cambria" w:eastAsia="Lora" w:hAnsi="Cambria" w:cs="Lora"/>
          <w:sz w:val="22"/>
          <w:szCs w:val="22"/>
        </w:rPr>
        <w:t>Cumple, porque si alguna de las máquinas sufre un error de funcionamiento, siempre hay otras disponibles para no parar la producción. Puede que la producción descienda, pero nunca será nula.</w:t>
      </w:r>
    </w:p>
    <w:p w14:paraId="70C8A6E0" w14:textId="6CD7982F" w:rsidR="04B518B2" w:rsidRDefault="1BA2A563" w:rsidP="1514EBFC">
      <w:pPr>
        <w:pStyle w:val="Prrafodelista"/>
        <w:numPr>
          <w:ilvl w:val="0"/>
          <w:numId w:val="6"/>
        </w:numPr>
        <w:jc w:val="both"/>
        <w:rPr>
          <w:rFonts w:ascii="Cambria" w:eastAsia="Lora" w:hAnsi="Cambria" w:cs="Lora"/>
          <w:sz w:val="22"/>
          <w:szCs w:val="22"/>
        </w:rPr>
      </w:pPr>
      <w:r w:rsidRPr="1BA2A563">
        <w:rPr>
          <w:rFonts w:ascii="Cambria" w:eastAsia="Lora" w:hAnsi="Cambria" w:cs="Lora"/>
          <w:sz w:val="22"/>
          <w:szCs w:val="22"/>
        </w:rPr>
        <w:t>Sí, esta celda produce planchas universales para cualquier herramienta, en caso de querer fabricar otra, con otras dimensiones, las máquinas se adaptarían sin problema alguno.</w:t>
      </w:r>
    </w:p>
    <w:p w14:paraId="6A7F59C1" w14:textId="6BB9486C" w:rsidR="04B518B2" w:rsidRDefault="04B518B2" w:rsidP="1514EBFC">
      <w:pPr>
        <w:jc w:val="both"/>
        <w:rPr>
          <w:rFonts w:ascii="Cambria" w:eastAsia="Lora" w:hAnsi="Cambria" w:cs="Lora"/>
          <w:sz w:val="22"/>
          <w:szCs w:val="22"/>
        </w:rPr>
      </w:pPr>
    </w:p>
    <w:p w14:paraId="42D8B716" w14:textId="290B00BC" w:rsidR="2D2E41EC" w:rsidRDefault="005D2573" w:rsidP="00227380">
      <w:pPr>
        <w:pStyle w:val="Ttulo2"/>
      </w:pPr>
      <w:bookmarkStart w:id="73" w:name="_Toc167307619"/>
      <w:r>
        <w:t xml:space="preserve">12.2. </w:t>
      </w:r>
      <w:r w:rsidR="1514EBFC" w:rsidRPr="1514EBFC">
        <w:t>CELDA 2:</w:t>
      </w:r>
      <w:bookmarkEnd w:id="73"/>
    </w:p>
    <w:p w14:paraId="73A99CE9" w14:textId="11057DE8" w:rsidR="1514EBFC" w:rsidRDefault="1514EBFC" w:rsidP="1514EBFC">
      <w:pPr>
        <w:pStyle w:val="Prrafodelista"/>
        <w:numPr>
          <w:ilvl w:val="0"/>
          <w:numId w:val="5"/>
        </w:numPr>
        <w:jc w:val="both"/>
        <w:rPr>
          <w:rFonts w:ascii="Cambria" w:eastAsia="Lora" w:hAnsi="Cambria" w:cs="Lora"/>
          <w:sz w:val="22"/>
          <w:szCs w:val="22"/>
        </w:rPr>
      </w:pPr>
      <w:r w:rsidRPr="1514EBFC">
        <w:rPr>
          <w:rFonts w:ascii="Cambria" w:eastAsia="Lora" w:hAnsi="Cambria" w:cs="Lora"/>
          <w:sz w:val="22"/>
          <w:szCs w:val="22"/>
        </w:rPr>
        <w:t>Cumple, pues en esta estación no solo se mecanizan piezas de diferente tipo de forma, sino que también se mecanizan piezas de otro material (madera). Cada máquina tiene la capacidad de adaptarse a la pieza que tienen que manipular, independientemente del tipo que sea. No existen máquinas especializadas únicamente en un producto.</w:t>
      </w:r>
    </w:p>
    <w:p w14:paraId="13E75DBD" w14:textId="267EB806" w:rsidR="1514EBFC" w:rsidRDefault="1514EBFC" w:rsidP="1514EBFC">
      <w:pPr>
        <w:pStyle w:val="Prrafodelista"/>
        <w:numPr>
          <w:ilvl w:val="0"/>
          <w:numId w:val="5"/>
        </w:numPr>
        <w:jc w:val="both"/>
        <w:rPr>
          <w:rFonts w:ascii="Cambria" w:eastAsia="Lora" w:hAnsi="Cambria" w:cs="Lora"/>
          <w:sz w:val="22"/>
          <w:szCs w:val="22"/>
        </w:rPr>
      </w:pPr>
      <w:r w:rsidRPr="1514EBFC">
        <w:rPr>
          <w:rFonts w:ascii="Cambria" w:eastAsia="Lora" w:hAnsi="Cambria" w:cs="Lora"/>
          <w:sz w:val="22"/>
          <w:szCs w:val="22"/>
        </w:rPr>
        <w:t>Sí, ya que se pueden cambiar los parámetros de mecanizado de cualquiera de las máquinas contenidas en la celda.</w:t>
      </w:r>
    </w:p>
    <w:p w14:paraId="7654F32C" w14:textId="4CF10F5A" w:rsidR="04B518B2" w:rsidRDefault="1BA2A563" w:rsidP="1514EBFC">
      <w:pPr>
        <w:pStyle w:val="Prrafodelista"/>
        <w:numPr>
          <w:ilvl w:val="0"/>
          <w:numId w:val="5"/>
        </w:numPr>
        <w:jc w:val="both"/>
        <w:rPr>
          <w:rFonts w:ascii="Cambria" w:eastAsia="Lora" w:hAnsi="Cambria" w:cs="Lora"/>
          <w:sz w:val="22"/>
          <w:szCs w:val="22"/>
        </w:rPr>
      </w:pPr>
      <w:r w:rsidRPr="1BA2A563">
        <w:rPr>
          <w:rFonts w:ascii="Cambria" w:eastAsia="Lora" w:hAnsi="Cambria" w:cs="Lora"/>
          <w:sz w:val="22"/>
          <w:szCs w:val="22"/>
        </w:rPr>
        <w:t>Cumple, ya que</w:t>
      </w:r>
      <w:r w:rsidR="009411F0">
        <w:rPr>
          <w:rFonts w:ascii="Cambria" w:eastAsia="Lora" w:hAnsi="Cambria" w:cs="Lora"/>
          <w:sz w:val="22"/>
          <w:szCs w:val="22"/>
        </w:rPr>
        <w:t xml:space="preserve"> </w:t>
      </w:r>
      <w:r w:rsidR="00475EC1">
        <w:rPr>
          <w:rFonts w:ascii="Cambria" w:eastAsia="Lora" w:hAnsi="Cambria" w:cs="Lora"/>
          <w:sz w:val="22"/>
          <w:szCs w:val="22"/>
        </w:rPr>
        <w:t xml:space="preserve">todas las </w:t>
      </w:r>
      <w:r w:rsidR="00341367">
        <w:rPr>
          <w:rFonts w:ascii="Cambria" w:eastAsia="Lora" w:hAnsi="Cambria" w:cs="Lora"/>
          <w:sz w:val="22"/>
          <w:szCs w:val="22"/>
        </w:rPr>
        <w:t>máquinas</w:t>
      </w:r>
      <w:r w:rsidR="00475EC1">
        <w:rPr>
          <w:rFonts w:ascii="Cambria" w:eastAsia="Lora" w:hAnsi="Cambria" w:cs="Lora"/>
          <w:sz w:val="22"/>
          <w:szCs w:val="22"/>
        </w:rPr>
        <w:t xml:space="preserve"> de cada estación </w:t>
      </w:r>
      <w:r w:rsidR="00707522">
        <w:rPr>
          <w:rFonts w:ascii="Cambria" w:eastAsia="Lora" w:hAnsi="Cambria" w:cs="Lora"/>
          <w:sz w:val="22"/>
          <w:szCs w:val="22"/>
        </w:rPr>
        <w:t xml:space="preserve">pueden realizar </w:t>
      </w:r>
      <w:r w:rsidR="00341367">
        <w:rPr>
          <w:rFonts w:ascii="Cambria" w:eastAsia="Lora" w:hAnsi="Cambria" w:cs="Lora"/>
          <w:sz w:val="22"/>
          <w:szCs w:val="22"/>
        </w:rPr>
        <w:t xml:space="preserve">todos los </w:t>
      </w:r>
      <w:r w:rsidR="00592B20">
        <w:rPr>
          <w:rFonts w:ascii="Cambria" w:eastAsia="Lora" w:hAnsi="Cambria" w:cs="Lora"/>
          <w:sz w:val="22"/>
          <w:szCs w:val="22"/>
        </w:rPr>
        <w:t>productos catalogados</w:t>
      </w:r>
      <w:r w:rsidR="00160F7A">
        <w:rPr>
          <w:rFonts w:ascii="Cambria" w:eastAsia="Lora" w:hAnsi="Cambria" w:cs="Lora"/>
          <w:sz w:val="22"/>
          <w:szCs w:val="22"/>
        </w:rPr>
        <w:t xml:space="preserve">. De forma </w:t>
      </w:r>
      <w:r w:rsidR="00C74BB2">
        <w:rPr>
          <w:rFonts w:ascii="Cambria" w:eastAsia="Lora" w:hAnsi="Cambria" w:cs="Lora"/>
          <w:sz w:val="22"/>
          <w:szCs w:val="22"/>
        </w:rPr>
        <w:t>que,</w:t>
      </w:r>
      <w:r w:rsidR="00160F7A">
        <w:rPr>
          <w:rFonts w:ascii="Cambria" w:eastAsia="Lora" w:hAnsi="Cambria" w:cs="Lora"/>
          <w:sz w:val="22"/>
          <w:szCs w:val="22"/>
        </w:rPr>
        <w:t xml:space="preserve"> en caso de fallo de alguna de </w:t>
      </w:r>
      <w:r w:rsidR="003A4176">
        <w:rPr>
          <w:rFonts w:ascii="Cambria" w:eastAsia="Lora" w:hAnsi="Cambria" w:cs="Lora"/>
          <w:sz w:val="22"/>
          <w:szCs w:val="22"/>
        </w:rPr>
        <w:t>la máquina</w:t>
      </w:r>
      <w:r w:rsidR="00160F7A">
        <w:rPr>
          <w:rFonts w:ascii="Cambria" w:eastAsia="Lora" w:hAnsi="Cambria" w:cs="Lora"/>
          <w:sz w:val="22"/>
          <w:szCs w:val="22"/>
        </w:rPr>
        <w:t xml:space="preserve">, </w:t>
      </w:r>
      <w:r w:rsidR="00627BDB">
        <w:rPr>
          <w:rFonts w:ascii="Cambria" w:eastAsia="Lora" w:hAnsi="Cambria" w:cs="Lora"/>
          <w:sz w:val="22"/>
          <w:szCs w:val="22"/>
        </w:rPr>
        <w:t xml:space="preserve">su producción se dividiría entre </w:t>
      </w:r>
      <w:r w:rsidR="00160F7A">
        <w:rPr>
          <w:rFonts w:ascii="Cambria" w:eastAsia="Lora" w:hAnsi="Cambria" w:cs="Lora"/>
          <w:sz w:val="22"/>
          <w:szCs w:val="22"/>
        </w:rPr>
        <w:t>las restantes</w:t>
      </w:r>
      <w:r w:rsidR="006E7929">
        <w:rPr>
          <w:rFonts w:ascii="Cambria" w:eastAsia="Lora" w:hAnsi="Cambria" w:cs="Lora"/>
          <w:sz w:val="22"/>
          <w:szCs w:val="22"/>
        </w:rPr>
        <w:t>.</w:t>
      </w:r>
    </w:p>
    <w:p w14:paraId="28EC0822" w14:textId="5D791188" w:rsidR="1BA2A563" w:rsidRDefault="1BA2A563" w:rsidP="1BA2A563">
      <w:pPr>
        <w:pStyle w:val="Prrafodelista"/>
        <w:numPr>
          <w:ilvl w:val="0"/>
          <w:numId w:val="5"/>
        </w:numPr>
        <w:jc w:val="both"/>
        <w:rPr>
          <w:rFonts w:ascii="Cambria" w:eastAsia="Lora" w:hAnsi="Cambria" w:cs="Lora"/>
          <w:sz w:val="22"/>
          <w:szCs w:val="22"/>
        </w:rPr>
      </w:pPr>
      <w:r w:rsidRPr="1BA2A563">
        <w:rPr>
          <w:rFonts w:ascii="Cambria" w:eastAsia="Lora" w:hAnsi="Cambria" w:cs="Lora"/>
          <w:sz w:val="22"/>
          <w:szCs w:val="22"/>
        </w:rPr>
        <w:t>Cumple. Esta celda posee máquinas que pueden programarse para mecanizar todo tipo de herramientas, luego añadir una nueva no supondría un problema. Además, también se podrían añadir palos de diferentes dimensiones.</w:t>
      </w:r>
    </w:p>
    <w:p w14:paraId="14FE42A7" w14:textId="6BB9486C" w:rsidR="04B518B2" w:rsidRDefault="04B518B2" w:rsidP="1514EBFC">
      <w:pPr>
        <w:jc w:val="both"/>
        <w:rPr>
          <w:rFonts w:ascii="Cambria" w:eastAsia="Lora" w:hAnsi="Cambria" w:cs="Lora"/>
          <w:sz w:val="22"/>
          <w:szCs w:val="22"/>
        </w:rPr>
      </w:pPr>
    </w:p>
    <w:p w14:paraId="631388B1" w14:textId="644D6BF0" w:rsidR="2D2E41EC" w:rsidRDefault="005D2573" w:rsidP="00227380">
      <w:pPr>
        <w:pStyle w:val="Ttulo2"/>
      </w:pPr>
      <w:bookmarkStart w:id="74" w:name="_Toc167307620"/>
      <w:r>
        <w:t xml:space="preserve">12.3. </w:t>
      </w:r>
      <w:r w:rsidR="1514EBFC" w:rsidRPr="1514EBFC">
        <w:t>CELDA 3:</w:t>
      </w:r>
      <w:bookmarkEnd w:id="74"/>
    </w:p>
    <w:p w14:paraId="29E001E5" w14:textId="42FAC8E1" w:rsidR="2D2E41EC" w:rsidRDefault="1514EBFC" w:rsidP="1514EBFC">
      <w:pPr>
        <w:pStyle w:val="Prrafodelista"/>
        <w:numPr>
          <w:ilvl w:val="0"/>
          <w:numId w:val="4"/>
        </w:numPr>
        <w:jc w:val="both"/>
        <w:rPr>
          <w:rFonts w:ascii="Cambria" w:eastAsia="Lora" w:hAnsi="Cambria" w:cs="Lora"/>
          <w:sz w:val="22"/>
          <w:szCs w:val="22"/>
        </w:rPr>
      </w:pPr>
      <w:r w:rsidRPr="1514EBFC">
        <w:rPr>
          <w:rFonts w:ascii="Cambria" w:eastAsia="Lora" w:hAnsi="Cambria" w:cs="Lora"/>
          <w:sz w:val="22"/>
          <w:szCs w:val="22"/>
        </w:rPr>
        <w:t xml:space="preserve">Cumple, pues cada estación dentro de esta celda puede tratar los dos productos que entran. Sean los palos, o sean las piezas de metal, estos productos entran en las estaciones y en ellos se realiza el acabado superficial, sin importar la diferencia de tipo de producto. </w:t>
      </w:r>
    </w:p>
    <w:p w14:paraId="4B2A8C33" w14:textId="7C9A9BC6" w:rsidR="1514EBFC" w:rsidRDefault="1514EBFC" w:rsidP="1514EBFC">
      <w:pPr>
        <w:pStyle w:val="Prrafodelista"/>
        <w:numPr>
          <w:ilvl w:val="0"/>
          <w:numId w:val="4"/>
        </w:numPr>
        <w:jc w:val="both"/>
        <w:rPr>
          <w:rFonts w:ascii="Cambria" w:eastAsia="Lora" w:hAnsi="Cambria" w:cs="Lora"/>
          <w:sz w:val="22"/>
          <w:szCs w:val="22"/>
        </w:rPr>
      </w:pPr>
      <w:r w:rsidRPr="1514EBFC">
        <w:rPr>
          <w:rFonts w:ascii="Cambria" w:eastAsia="Lora" w:hAnsi="Cambria" w:cs="Lora"/>
          <w:sz w:val="22"/>
          <w:szCs w:val="22"/>
        </w:rPr>
        <w:t>Sí, pues se puede modificar la intensidad de pulido o soplado de las piezas, además de otros aspectos.</w:t>
      </w:r>
    </w:p>
    <w:p w14:paraId="038A2E4B" w14:textId="48161BD7" w:rsidR="04B518B2" w:rsidRDefault="1514EBFC" w:rsidP="1514EBFC">
      <w:pPr>
        <w:pStyle w:val="Prrafodelista"/>
        <w:numPr>
          <w:ilvl w:val="0"/>
          <w:numId w:val="4"/>
        </w:numPr>
        <w:jc w:val="both"/>
        <w:rPr>
          <w:rFonts w:ascii="Cambria" w:eastAsia="Lora" w:hAnsi="Cambria" w:cs="Lora"/>
          <w:sz w:val="22"/>
          <w:szCs w:val="22"/>
        </w:rPr>
      </w:pPr>
      <w:r w:rsidRPr="1514EBFC">
        <w:rPr>
          <w:rFonts w:ascii="Cambria" w:eastAsia="Lora" w:hAnsi="Cambria" w:cs="Lora"/>
          <w:sz w:val="22"/>
          <w:szCs w:val="22"/>
        </w:rPr>
        <w:t>C</w:t>
      </w:r>
      <w:r w:rsidR="007275CB">
        <w:rPr>
          <w:rFonts w:ascii="Cambria" w:eastAsia="Lora" w:hAnsi="Cambria" w:cs="Lora"/>
          <w:sz w:val="22"/>
          <w:szCs w:val="22"/>
        </w:rPr>
        <w:t xml:space="preserve">umple, en caso de error las tareas pueden ser perfectamente redistribuidas a </w:t>
      </w:r>
      <w:r w:rsidR="00195E08">
        <w:rPr>
          <w:rFonts w:ascii="Cambria" w:eastAsia="Lora" w:hAnsi="Cambria" w:cs="Lora"/>
          <w:sz w:val="22"/>
          <w:szCs w:val="22"/>
        </w:rPr>
        <w:t xml:space="preserve">las otras </w:t>
      </w:r>
      <w:r w:rsidR="00827B1F">
        <w:rPr>
          <w:rFonts w:ascii="Cambria" w:eastAsia="Lora" w:hAnsi="Cambria" w:cs="Lora"/>
          <w:sz w:val="22"/>
          <w:szCs w:val="22"/>
        </w:rPr>
        <w:t>maquinas</w:t>
      </w:r>
      <w:r w:rsidR="00A8388E">
        <w:rPr>
          <w:rFonts w:ascii="Cambria" w:eastAsia="Lora" w:hAnsi="Cambria" w:cs="Lora"/>
          <w:sz w:val="22"/>
          <w:szCs w:val="22"/>
        </w:rPr>
        <w:t xml:space="preserve"> de la celda.</w:t>
      </w:r>
    </w:p>
    <w:p w14:paraId="15F6290B" w14:textId="5C918582" w:rsidR="343BAB1A" w:rsidRDefault="1BA2A563" w:rsidP="1514EBFC">
      <w:pPr>
        <w:pStyle w:val="Prrafodelista"/>
        <w:numPr>
          <w:ilvl w:val="0"/>
          <w:numId w:val="4"/>
        </w:numPr>
        <w:jc w:val="both"/>
        <w:rPr>
          <w:rFonts w:ascii="Cambria" w:eastAsia="Lora" w:hAnsi="Cambria" w:cs="Lora"/>
          <w:sz w:val="22"/>
          <w:szCs w:val="22"/>
        </w:rPr>
      </w:pPr>
      <w:r w:rsidRPr="1BA2A563">
        <w:rPr>
          <w:rFonts w:ascii="Cambria" w:eastAsia="Lora" w:hAnsi="Cambria" w:cs="Lora"/>
          <w:sz w:val="22"/>
          <w:szCs w:val="22"/>
        </w:rPr>
        <w:t>Sí, esta celda realiza el acabado para cualquier pieza de metal o madera. Añadir piezas nuevas no supone ningún inconveniente, siempre que se traten de piezas metálicas o de madera.</w:t>
      </w:r>
    </w:p>
    <w:p w14:paraId="472B8FED" w14:textId="72EB617C" w:rsidR="343BAB1A" w:rsidRDefault="343BAB1A" w:rsidP="1514EBFC">
      <w:pPr>
        <w:jc w:val="both"/>
        <w:rPr>
          <w:rFonts w:ascii="Cambria" w:eastAsia="Lora" w:hAnsi="Cambria" w:cs="Lora"/>
          <w:sz w:val="22"/>
          <w:szCs w:val="22"/>
        </w:rPr>
      </w:pPr>
    </w:p>
    <w:p w14:paraId="6C4A9D23" w14:textId="217F8667" w:rsidR="2D2E41EC" w:rsidRDefault="005D2573" w:rsidP="00227380">
      <w:pPr>
        <w:pStyle w:val="Ttulo2"/>
      </w:pPr>
      <w:bookmarkStart w:id="75" w:name="_Toc167307621"/>
      <w:r>
        <w:t xml:space="preserve">12.4 </w:t>
      </w:r>
      <w:r w:rsidR="1514EBFC" w:rsidRPr="1514EBFC">
        <w:t>CELDA 4:</w:t>
      </w:r>
      <w:bookmarkEnd w:id="75"/>
    </w:p>
    <w:p w14:paraId="460DB08A" w14:textId="412F77FD" w:rsidR="2D2E41EC" w:rsidRPr="00E8626A" w:rsidRDefault="1514EBFC" w:rsidP="1514EBFC">
      <w:pPr>
        <w:pStyle w:val="Prrafodelista"/>
        <w:numPr>
          <w:ilvl w:val="0"/>
          <w:numId w:val="3"/>
        </w:numPr>
        <w:jc w:val="both"/>
        <w:rPr>
          <w:rFonts w:ascii="Cambria" w:eastAsia="Lora" w:hAnsi="Cambria" w:cs="Lora"/>
        </w:rPr>
      </w:pPr>
      <w:r w:rsidRPr="00E8626A">
        <w:rPr>
          <w:rFonts w:ascii="Cambria" w:eastAsia="Lora" w:hAnsi="Cambria" w:cs="Lora"/>
        </w:rPr>
        <w:t>Sí, ya que, el control de calidad realizado es universal para cualquier tipo de pieza que entra. Ya sea una cabeza de herramienta (da igual cual), un palo, o una herramienta remachada (nuevamente no importa cual); todas pasarán el mismo proceso por la misma máquina, que se adapta al producto a tratar.</w:t>
      </w:r>
    </w:p>
    <w:p w14:paraId="27F0EEBF" w14:textId="569EB45F" w:rsidR="1514EBFC" w:rsidRPr="00E8626A" w:rsidRDefault="1514EBFC" w:rsidP="1514EBFC">
      <w:pPr>
        <w:pStyle w:val="Prrafodelista"/>
        <w:numPr>
          <w:ilvl w:val="0"/>
          <w:numId w:val="3"/>
        </w:numPr>
        <w:jc w:val="both"/>
        <w:rPr>
          <w:rFonts w:ascii="Cambria" w:eastAsia="Lora" w:hAnsi="Cambria" w:cs="Lora"/>
        </w:rPr>
      </w:pPr>
      <w:r w:rsidRPr="00E8626A">
        <w:rPr>
          <w:rFonts w:ascii="Cambria" w:eastAsia="Lora" w:hAnsi="Cambria" w:cs="Lora"/>
        </w:rPr>
        <w:t>Cumple, pues podemos cambiar los parámetros del control de calidad para hacer una inspección más o menos exhaustiva. Además de que se puede aumentar o reducir el número de controles aleatorios.</w:t>
      </w:r>
    </w:p>
    <w:p w14:paraId="48B292BF" w14:textId="05D4372A" w:rsidR="343BAB1A" w:rsidRPr="00E8626A" w:rsidRDefault="1514EBFC" w:rsidP="1514EBFC">
      <w:pPr>
        <w:pStyle w:val="Prrafodelista"/>
        <w:numPr>
          <w:ilvl w:val="0"/>
          <w:numId w:val="3"/>
        </w:numPr>
        <w:jc w:val="both"/>
        <w:rPr>
          <w:rFonts w:ascii="Cambria" w:eastAsia="Lora" w:hAnsi="Cambria" w:cs="Lora"/>
        </w:rPr>
      </w:pPr>
      <w:r w:rsidRPr="00E8626A">
        <w:rPr>
          <w:rFonts w:ascii="Cambria" w:eastAsia="Lora" w:hAnsi="Cambria" w:cs="Lora"/>
        </w:rPr>
        <w:t>C</w:t>
      </w:r>
      <w:r w:rsidR="00855261" w:rsidRPr="00E8626A">
        <w:rPr>
          <w:rFonts w:ascii="Cambria" w:eastAsia="Lora" w:hAnsi="Cambria" w:cs="Lora"/>
        </w:rPr>
        <w:t xml:space="preserve">umple, ya que </w:t>
      </w:r>
      <w:r w:rsidR="005E6CDE" w:rsidRPr="00E8626A">
        <w:rPr>
          <w:rFonts w:ascii="Cambria" w:eastAsia="Lora" w:hAnsi="Cambria" w:cs="Lora"/>
        </w:rPr>
        <w:t xml:space="preserve">se encuentran en esta celda varias </w:t>
      </w:r>
      <w:r w:rsidR="003A4176" w:rsidRPr="00E8626A">
        <w:rPr>
          <w:rFonts w:ascii="Cambria" w:eastAsia="Lora" w:hAnsi="Cambria" w:cs="Lora"/>
        </w:rPr>
        <w:t>máquinas</w:t>
      </w:r>
      <w:r w:rsidR="005E6CDE" w:rsidRPr="00E8626A">
        <w:rPr>
          <w:rFonts w:ascii="Cambria" w:eastAsia="Lora" w:hAnsi="Cambria" w:cs="Lora"/>
        </w:rPr>
        <w:t xml:space="preserve"> que </w:t>
      </w:r>
      <w:r w:rsidR="0060586D" w:rsidRPr="00E8626A">
        <w:rPr>
          <w:rFonts w:ascii="Cambria" w:eastAsia="Lora" w:hAnsi="Cambria" w:cs="Lora"/>
        </w:rPr>
        <w:t>realizan esta actividad y en caso de falla de algún robot</w:t>
      </w:r>
      <w:r w:rsidR="00537529" w:rsidRPr="00E8626A">
        <w:rPr>
          <w:rFonts w:ascii="Cambria" w:eastAsia="Lora" w:hAnsi="Cambria" w:cs="Lora"/>
        </w:rPr>
        <w:t xml:space="preserve"> en salida de la celda, </w:t>
      </w:r>
      <w:r w:rsidR="00C34066" w:rsidRPr="00E8626A">
        <w:rPr>
          <w:rFonts w:ascii="Cambria" w:eastAsia="Lora" w:hAnsi="Cambria" w:cs="Lora"/>
        </w:rPr>
        <w:t xml:space="preserve">se pueden restructurar rápidamente para permitir </w:t>
      </w:r>
      <w:r w:rsidR="002F5FA5" w:rsidRPr="00E8626A">
        <w:rPr>
          <w:rFonts w:ascii="Cambria" w:eastAsia="Lora" w:hAnsi="Cambria" w:cs="Lora"/>
        </w:rPr>
        <w:t>el flujo de objetos correcto.</w:t>
      </w:r>
    </w:p>
    <w:p w14:paraId="515727FB" w14:textId="5E035243" w:rsidR="343BAB1A" w:rsidRDefault="1BA2A563" w:rsidP="1BA2A563">
      <w:pPr>
        <w:pStyle w:val="Prrafodelista"/>
        <w:numPr>
          <w:ilvl w:val="0"/>
          <w:numId w:val="3"/>
        </w:numPr>
        <w:jc w:val="both"/>
        <w:rPr>
          <w:rFonts w:ascii="Cambria" w:eastAsia="Lora" w:hAnsi="Cambria" w:cs="Lora"/>
        </w:rPr>
      </w:pPr>
      <w:bookmarkStart w:id="76" w:name="_Int_Bp7vlCZO"/>
      <w:r w:rsidRPr="00E8626A">
        <w:rPr>
          <w:rFonts w:ascii="Cambria" w:eastAsia="Lora" w:hAnsi="Cambria" w:cs="Lora"/>
        </w:rPr>
        <w:t>Cumple, pues al tratarse principalmente de cámaras de visión y un software, puede inspeccionar prácticamente cualquier tipo de pieza siendo ésta de casi cualquier tipo de material.</w:t>
      </w:r>
      <w:bookmarkEnd w:id="76"/>
      <w:r w:rsidRPr="00E8626A">
        <w:rPr>
          <w:rFonts w:ascii="Cambria" w:eastAsia="Lora" w:hAnsi="Cambria" w:cs="Lora"/>
        </w:rPr>
        <w:t xml:space="preserve"> Únicamente habría que adaptar el software.</w:t>
      </w:r>
    </w:p>
    <w:p w14:paraId="7A4BD01A" w14:textId="77777777" w:rsidR="00BB37DE" w:rsidRPr="00E8626A" w:rsidRDefault="00BB37DE" w:rsidP="00BB37DE">
      <w:pPr>
        <w:pStyle w:val="Prrafodelista"/>
        <w:jc w:val="both"/>
        <w:rPr>
          <w:rFonts w:ascii="Cambria" w:eastAsia="Lora" w:hAnsi="Cambria" w:cs="Lora"/>
        </w:rPr>
      </w:pPr>
    </w:p>
    <w:p w14:paraId="2537DA0E" w14:textId="7695F8C8" w:rsidR="2D2E41EC" w:rsidRPr="009B5027" w:rsidRDefault="005D2573" w:rsidP="00227380">
      <w:pPr>
        <w:pStyle w:val="Ttulo2"/>
      </w:pPr>
      <w:bookmarkStart w:id="77" w:name="_Toc167307622"/>
      <w:r>
        <w:t xml:space="preserve">12.5. </w:t>
      </w:r>
      <w:r w:rsidR="1514EBFC" w:rsidRPr="009B5027">
        <w:t>CELDA 5:</w:t>
      </w:r>
      <w:bookmarkEnd w:id="77"/>
    </w:p>
    <w:p w14:paraId="2F62281F" w14:textId="0008D7E1" w:rsidR="1514EBFC" w:rsidRPr="00E8626A" w:rsidRDefault="1514EBFC" w:rsidP="1514EBFC">
      <w:pPr>
        <w:pStyle w:val="Prrafodelista"/>
        <w:numPr>
          <w:ilvl w:val="0"/>
          <w:numId w:val="2"/>
        </w:numPr>
        <w:jc w:val="both"/>
        <w:rPr>
          <w:rFonts w:ascii="Cambria" w:eastAsia="Lora" w:hAnsi="Cambria" w:cs="Lora"/>
        </w:rPr>
      </w:pPr>
      <w:r w:rsidRPr="00E8626A">
        <w:rPr>
          <w:rFonts w:ascii="Cambria" w:eastAsia="Lora" w:hAnsi="Cambria" w:cs="Lora"/>
        </w:rPr>
        <w:t>Cumple, pues, por un lado, la estación de remachado puede realizar el remachado de todos los tipos de herramientas, y no hay máquinas que se especializan en ningún tipo en concreto. Lo mismo sucede con la estación de pintado, que es universal para todas las herramientas.</w:t>
      </w:r>
    </w:p>
    <w:p w14:paraId="7EC6DF82" w14:textId="401FB159" w:rsidR="1514EBFC" w:rsidRPr="00E8626A" w:rsidRDefault="1514EBFC" w:rsidP="1514EBFC">
      <w:pPr>
        <w:pStyle w:val="Prrafodelista"/>
        <w:numPr>
          <w:ilvl w:val="0"/>
          <w:numId w:val="2"/>
        </w:numPr>
        <w:jc w:val="both"/>
        <w:rPr>
          <w:rFonts w:ascii="Cambria" w:eastAsia="Lora" w:hAnsi="Cambria" w:cs="Lora"/>
        </w:rPr>
      </w:pPr>
      <w:r w:rsidRPr="00E8626A">
        <w:rPr>
          <w:rFonts w:ascii="Cambria" w:eastAsia="Lora" w:hAnsi="Cambria" w:cs="Lora"/>
        </w:rPr>
        <w:t>Cumple, ya que, se puede personalizar en todo momento el diseño del pintado, o el acabado del remachado.</w:t>
      </w:r>
    </w:p>
    <w:p w14:paraId="021F35C9" w14:textId="1EC2F33F" w:rsidR="343BAB1A" w:rsidRPr="00E8626A" w:rsidRDefault="1514EBFC" w:rsidP="1514EBFC">
      <w:pPr>
        <w:pStyle w:val="Prrafodelista"/>
        <w:numPr>
          <w:ilvl w:val="0"/>
          <w:numId w:val="2"/>
        </w:numPr>
        <w:jc w:val="both"/>
        <w:rPr>
          <w:rFonts w:ascii="Cambria" w:eastAsia="Lora" w:hAnsi="Cambria" w:cs="Lora"/>
        </w:rPr>
      </w:pPr>
      <w:r w:rsidRPr="00E8626A">
        <w:rPr>
          <w:rFonts w:ascii="Cambria" w:eastAsia="Lora" w:hAnsi="Cambria" w:cs="Lora"/>
        </w:rPr>
        <w:t>C</w:t>
      </w:r>
      <w:r w:rsidR="00065232" w:rsidRPr="00E8626A">
        <w:rPr>
          <w:rFonts w:ascii="Cambria" w:eastAsia="Lora" w:hAnsi="Cambria" w:cs="Lora"/>
        </w:rPr>
        <w:t xml:space="preserve">umple, </w:t>
      </w:r>
      <w:r w:rsidR="00BD3150" w:rsidRPr="00E8626A">
        <w:rPr>
          <w:rFonts w:ascii="Cambria" w:eastAsia="Lora" w:hAnsi="Cambria" w:cs="Lora"/>
        </w:rPr>
        <w:t xml:space="preserve">en caso de falla de </w:t>
      </w:r>
      <w:r w:rsidR="000A541E" w:rsidRPr="00E8626A">
        <w:rPr>
          <w:rFonts w:ascii="Cambria" w:eastAsia="Lora" w:hAnsi="Cambria" w:cs="Lora"/>
        </w:rPr>
        <w:t xml:space="preserve">una </w:t>
      </w:r>
      <w:r w:rsidR="00B86181" w:rsidRPr="00E8626A">
        <w:rPr>
          <w:rFonts w:ascii="Cambria" w:eastAsia="Lora" w:hAnsi="Cambria" w:cs="Lora"/>
        </w:rPr>
        <w:t>máquina</w:t>
      </w:r>
      <w:r w:rsidR="000A541E" w:rsidRPr="00E8626A">
        <w:rPr>
          <w:rFonts w:ascii="Cambria" w:eastAsia="Lora" w:hAnsi="Cambria" w:cs="Lora"/>
        </w:rPr>
        <w:t xml:space="preserve">, </w:t>
      </w:r>
      <w:r w:rsidR="00840EDD" w:rsidRPr="00E8626A">
        <w:rPr>
          <w:rFonts w:ascii="Cambria" w:eastAsia="Lora" w:hAnsi="Cambria" w:cs="Lora"/>
        </w:rPr>
        <w:t xml:space="preserve">se podría </w:t>
      </w:r>
      <w:r w:rsidR="00BD5DD3" w:rsidRPr="00E8626A">
        <w:rPr>
          <w:rFonts w:ascii="Cambria" w:eastAsia="Lora" w:hAnsi="Cambria" w:cs="Lora"/>
        </w:rPr>
        <w:t xml:space="preserve">mantener bastante bien el flujo de producción ya que únicamente </w:t>
      </w:r>
      <w:r w:rsidR="00F97AF0" w:rsidRPr="00E8626A">
        <w:rPr>
          <w:rFonts w:ascii="Cambria" w:eastAsia="Lora" w:hAnsi="Cambria" w:cs="Lora"/>
        </w:rPr>
        <w:t xml:space="preserve">deberían </w:t>
      </w:r>
      <w:r w:rsidR="00EF507B" w:rsidRPr="00E8626A">
        <w:rPr>
          <w:rFonts w:ascii="Cambria" w:eastAsia="Lora" w:hAnsi="Cambria" w:cs="Lora"/>
        </w:rPr>
        <w:t xml:space="preserve">acceder a </w:t>
      </w:r>
      <w:r w:rsidR="00944B6B" w:rsidRPr="00E8626A">
        <w:rPr>
          <w:rFonts w:ascii="Cambria" w:eastAsia="Lora" w:hAnsi="Cambria" w:cs="Lora"/>
        </w:rPr>
        <w:t xml:space="preserve">otra </w:t>
      </w:r>
      <w:r w:rsidR="005D2573" w:rsidRPr="00E8626A">
        <w:rPr>
          <w:rFonts w:ascii="Cambria" w:eastAsia="Lora" w:hAnsi="Cambria" w:cs="Lora"/>
        </w:rPr>
        <w:t>máquina</w:t>
      </w:r>
      <w:r w:rsidR="00944B6B" w:rsidRPr="00E8626A">
        <w:rPr>
          <w:rFonts w:ascii="Cambria" w:eastAsia="Lora" w:hAnsi="Cambria" w:cs="Lora"/>
        </w:rPr>
        <w:t xml:space="preserve">, y esperar a su </w:t>
      </w:r>
      <w:r w:rsidR="005D2573" w:rsidRPr="00E8626A">
        <w:rPr>
          <w:rFonts w:ascii="Cambria" w:eastAsia="Lora" w:hAnsi="Cambria" w:cs="Lora"/>
        </w:rPr>
        <w:t>turno</w:t>
      </w:r>
      <w:r w:rsidR="00944B6B" w:rsidRPr="00E8626A">
        <w:rPr>
          <w:rFonts w:ascii="Cambria" w:eastAsia="Lora" w:hAnsi="Cambria" w:cs="Lora"/>
        </w:rPr>
        <w:t xml:space="preserve"> de procesado en la cinta </w:t>
      </w:r>
      <w:r w:rsidR="00F60EEB" w:rsidRPr="00E8626A">
        <w:rPr>
          <w:rFonts w:ascii="Cambria" w:eastAsia="Lora" w:hAnsi="Cambria" w:cs="Lora"/>
        </w:rPr>
        <w:t>principal.</w:t>
      </w:r>
    </w:p>
    <w:p w14:paraId="2714FF08" w14:textId="1A34BF99" w:rsidR="343BAB1A" w:rsidRPr="00E8626A" w:rsidRDefault="1BA2A563" w:rsidP="1514EBFC">
      <w:pPr>
        <w:pStyle w:val="Prrafodelista"/>
        <w:numPr>
          <w:ilvl w:val="0"/>
          <w:numId w:val="2"/>
        </w:numPr>
        <w:jc w:val="both"/>
        <w:rPr>
          <w:rFonts w:ascii="Cambria" w:eastAsia="Lora" w:hAnsi="Cambria" w:cs="Lora"/>
        </w:rPr>
      </w:pPr>
      <w:r w:rsidRPr="00E8626A">
        <w:rPr>
          <w:rFonts w:ascii="Cambria" w:eastAsia="Lora" w:hAnsi="Cambria" w:cs="Lora"/>
        </w:rPr>
        <w:t>Si, esta celda acepta cualquier tipo de piezas siempre que tengan un agujero para ser remachadas, independientemente del palo o el cabezal que posean. La estación de pintado también puede trabajar con cualquier tipo de herramienta o producto nuevo que pueda introducirse en el proceso de producción.</w:t>
      </w:r>
    </w:p>
    <w:p w14:paraId="5BE28C21" w14:textId="50D55C80" w:rsidR="343BAB1A" w:rsidRDefault="343BAB1A" w:rsidP="1514EBFC">
      <w:pPr>
        <w:jc w:val="both"/>
        <w:rPr>
          <w:rFonts w:ascii="Cambria" w:eastAsia="Lora" w:hAnsi="Cambria" w:cs="Lora"/>
        </w:rPr>
      </w:pPr>
    </w:p>
    <w:p w14:paraId="333CF2EA" w14:textId="77777777" w:rsidR="00BB37DE" w:rsidRDefault="00BB37DE" w:rsidP="1514EBFC">
      <w:pPr>
        <w:jc w:val="both"/>
        <w:rPr>
          <w:rFonts w:ascii="Cambria" w:eastAsia="Lora" w:hAnsi="Cambria" w:cs="Lora"/>
        </w:rPr>
      </w:pPr>
    </w:p>
    <w:p w14:paraId="5DA4D3B9" w14:textId="77777777" w:rsidR="00BB37DE" w:rsidRDefault="00BB37DE" w:rsidP="1514EBFC">
      <w:pPr>
        <w:jc w:val="both"/>
        <w:rPr>
          <w:rFonts w:ascii="Cambria" w:eastAsia="Lora" w:hAnsi="Cambria" w:cs="Lora"/>
        </w:rPr>
      </w:pPr>
    </w:p>
    <w:p w14:paraId="72EDC351" w14:textId="77777777" w:rsidR="00BB37DE" w:rsidRDefault="00BB37DE" w:rsidP="1514EBFC">
      <w:pPr>
        <w:jc w:val="both"/>
        <w:rPr>
          <w:rFonts w:ascii="Cambria" w:eastAsia="Lora" w:hAnsi="Cambria" w:cs="Lora"/>
        </w:rPr>
      </w:pPr>
    </w:p>
    <w:p w14:paraId="579BC10C" w14:textId="77777777" w:rsidR="00BB37DE" w:rsidRPr="00E8626A" w:rsidRDefault="00BB37DE" w:rsidP="1514EBFC">
      <w:pPr>
        <w:jc w:val="both"/>
        <w:rPr>
          <w:rFonts w:ascii="Cambria" w:eastAsia="Lora" w:hAnsi="Cambria" w:cs="Lora"/>
        </w:rPr>
      </w:pPr>
    </w:p>
    <w:p w14:paraId="1FB0F50F" w14:textId="2914F00C" w:rsidR="2D2E41EC" w:rsidRPr="009B5027" w:rsidRDefault="005D2573" w:rsidP="00227380">
      <w:pPr>
        <w:pStyle w:val="Ttulo2"/>
      </w:pPr>
      <w:bookmarkStart w:id="78" w:name="_Toc167307623"/>
      <w:r>
        <w:t xml:space="preserve">12.6. </w:t>
      </w:r>
      <w:r w:rsidR="1514EBFC" w:rsidRPr="009B5027">
        <w:t>CELDA 6:</w:t>
      </w:r>
      <w:bookmarkEnd w:id="78"/>
    </w:p>
    <w:p w14:paraId="014440CA" w14:textId="70787EE3" w:rsidR="1514EBFC" w:rsidRPr="00E8626A" w:rsidRDefault="1514EBFC" w:rsidP="1514EBFC">
      <w:pPr>
        <w:pStyle w:val="Prrafodelista"/>
        <w:numPr>
          <w:ilvl w:val="0"/>
          <w:numId w:val="1"/>
        </w:numPr>
        <w:jc w:val="both"/>
        <w:rPr>
          <w:rFonts w:ascii="Cambria" w:eastAsia="Lora" w:hAnsi="Cambria" w:cs="Lora"/>
        </w:rPr>
      </w:pPr>
      <w:r w:rsidRPr="00E8626A">
        <w:rPr>
          <w:rFonts w:ascii="Cambria" w:eastAsia="Lora" w:hAnsi="Cambria" w:cs="Lora"/>
        </w:rPr>
        <w:t>Sí, esta celda puede tratar todos los productos que se introducen; tanto los productos acabados, como los desechados. Al igual que en el resto de las celdas, las máquinas no se especializan en un producto en concreto, sino que pueden maniobrar con todos.</w:t>
      </w:r>
    </w:p>
    <w:p w14:paraId="20C48DCA" w14:textId="00361CC4" w:rsidR="1514EBFC" w:rsidRPr="00E8626A" w:rsidRDefault="6D80A9F6" w:rsidP="1514EBFC">
      <w:pPr>
        <w:pStyle w:val="Prrafodelista"/>
        <w:numPr>
          <w:ilvl w:val="0"/>
          <w:numId w:val="1"/>
        </w:numPr>
        <w:jc w:val="both"/>
        <w:rPr>
          <w:rFonts w:ascii="Cambria" w:eastAsia="Lora" w:hAnsi="Cambria" w:cs="Lora"/>
        </w:rPr>
      </w:pPr>
      <w:r w:rsidRPr="00E8626A">
        <w:rPr>
          <w:rFonts w:ascii="Cambria" w:eastAsia="Lora" w:hAnsi="Cambria" w:cs="Lora"/>
        </w:rPr>
        <w:t>Cumple, pues las empaquetadoras pueden crear paquetes con un mayor o menor número de herramientas en su interior. También pueden modificar los detalles técnicos de las etiquetas.</w:t>
      </w:r>
    </w:p>
    <w:p w14:paraId="52F020E4" w14:textId="58E777BB" w:rsidR="343BAB1A" w:rsidRPr="00E8626A" w:rsidRDefault="1514EBFC" w:rsidP="1514EBFC">
      <w:pPr>
        <w:pStyle w:val="Prrafodelista"/>
        <w:numPr>
          <w:ilvl w:val="0"/>
          <w:numId w:val="1"/>
        </w:numPr>
        <w:jc w:val="both"/>
        <w:rPr>
          <w:rFonts w:ascii="Cambria" w:eastAsia="Lora" w:hAnsi="Cambria" w:cs="Lora"/>
        </w:rPr>
      </w:pPr>
      <w:r w:rsidRPr="00E8626A">
        <w:rPr>
          <w:rFonts w:ascii="Cambria" w:eastAsia="Lora" w:hAnsi="Cambria" w:cs="Lora"/>
        </w:rPr>
        <w:t>C</w:t>
      </w:r>
      <w:r w:rsidR="00F60EEB" w:rsidRPr="00E8626A">
        <w:rPr>
          <w:rFonts w:ascii="Cambria" w:eastAsia="Lora" w:hAnsi="Cambria" w:cs="Lora"/>
        </w:rPr>
        <w:t xml:space="preserve">umple, </w:t>
      </w:r>
      <w:r w:rsidR="00E8626A" w:rsidRPr="00E8626A">
        <w:rPr>
          <w:rFonts w:ascii="Cambria" w:hAnsi="Cambria"/>
        </w:rPr>
        <w:t>se han ajustado los flujos de trabajo y la producción para minimizar tiempos de inactividad y asegurar que las máquinas solo producen lo necesario, cuando es necesario.</w:t>
      </w:r>
      <w:r w:rsidR="00E8626A">
        <w:rPr>
          <w:rFonts w:ascii="Cambria" w:hAnsi="Cambria"/>
        </w:rPr>
        <w:t xml:space="preserve"> En caso de rotura, </w:t>
      </w:r>
      <w:r w:rsidR="009B5027">
        <w:rPr>
          <w:rFonts w:ascii="Cambria" w:hAnsi="Cambria"/>
        </w:rPr>
        <w:t xml:space="preserve">nuevamente otra </w:t>
      </w:r>
      <w:r w:rsidR="003A4176">
        <w:rPr>
          <w:rFonts w:ascii="Cambria" w:hAnsi="Cambria"/>
        </w:rPr>
        <w:t>máquina</w:t>
      </w:r>
      <w:r w:rsidR="009B5027">
        <w:rPr>
          <w:rFonts w:ascii="Cambria" w:hAnsi="Cambria"/>
        </w:rPr>
        <w:t xml:space="preserve"> que realiza cualquiera de los procesos podrá sustituirla.</w:t>
      </w:r>
    </w:p>
    <w:p w14:paraId="0F474ED3" w14:textId="4D6C0B90" w:rsidR="343BAB1A" w:rsidRDefault="1BA2A563" w:rsidP="1514EBFC">
      <w:pPr>
        <w:pStyle w:val="Prrafodelista"/>
        <w:numPr>
          <w:ilvl w:val="0"/>
          <w:numId w:val="1"/>
        </w:numPr>
        <w:jc w:val="both"/>
        <w:rPr>
          <w:rFonts w:ascii="Cambria" w:eastAsia="Lora" w:hAnsi="Cambria" w:cs="Lora"/>
        </w:rPr>
      </w:pPr>
      <w:r w:rsidRPr="00E8626A">
        <w:rPr>
          <w:rFonts w:ascii="Cambria" w:eastAsia="Lora" w:hAnsi="Cambria" w:cs="Lora"/>
        </w:rPr>
        <w:t>Cumple, ya que, las máquinas empaquetadoras tienen como función empaquetar las herramientas y etiquetarlas, independientemente del tipo de herramientas que se traten. De igual manera, la celda de reciclado separa las distintas partes de la herramienta para tratar después los materiales. Añadir un tipo de herramienta nueva en el proceso industrial no supondría problema alguno para ninguna de estas dos máquinas.</w:t>
      </w:r>
    </w:p>
    <w:p w14:paraId="6076CC62" w14:textId="77777777" w:rsidR="00926452" w:rsidRPr="00E8626A" w:rsidRDefault="00926452" w:rsidP="00926452">
      <w:pPr>
        <w:pStyle w:val="Prrafodelista"/>
        <w:jc w:val="both"/>
        <w:rPr>
          <w:rFonts w:ascii="Cambria" w:eastAsia="Lora" w:hAnsi="Cambria" w:cs="Lora"/>
        </w:rPr>
      </w:pPr>
    </w:p>
    <w:p w14:paraId="3B3CF75D" w14:textId="5D451310" w:rsidR="343BAB1A" w:rsidRDefault="00926452" w:rsidP="00C1234D">
      <w:pPr>
        <w:pStyle w:val="Ttulo2"/>
      </w:pPr>
      <w:bookmarkStart w:id="79" w:name="_Toc167307624"/>
      <w:r>
        <w:t>12.7. FLEXIBILIDAD GLOBAL DE LA PLANTA</w:t>
      </w:r>
      <w:bookmarkEnd w:id="79"/>
    </w:p>
    <w:p w14:paraId="4FA8E568" w14:textId="501BAF17" w:rsidR="00133314" w:rsidRDefault="001D5521" w:rsidP="00FE2AC9">
      <w:pPr>
        <w:jc w:val="both"/>
        <w:rPr>
          <w:rFonts w:ascii="Cambria" w:eastAsia="Lora" w:hAnsi="Cambria" w:cs="Lora"/>
        </w:rPr>
      </w:pPr>
      <w:r w:rsidRPr="00877937">
        <w:rPr>
          <w:rFonts w:ascii="Cambria" w:hAnsi="Cambria"/>
        </w:rPr>
        <w:t>Una vez se ha</w:t>
      </w:r>
      <w:r w:rsidR="00877937" w:rsidRPr="00877937">
        <w:rPr>
          <w:rFonts w:ascii="Cambria" w:hAnsi="Cambria"/>
        </w:rPr>
        <w:t>n descrito</w:t>
      </w:r>
      <w:r w:rsidR="00877937">
        <w:rPr>
          <w:rFonts w:ascii="Cambria" w:eastAsia="Lora" w:hAnsi="Cambria" w:cs="Lora"/>
        </w:rPr>
        <w:t xml:space="preserve"> la </w:t>
      </w:r>
      <w:r w:rsidR="0026603E">
        <w:rPr>
          <w:rFonts w:ascii="Cambria" w:eastAsia="Lora" w:hAnsi="Cambria" w:cs="Lora"/>
        </w:rPr>
        <w:t>flexibilidad de</w:t>
      </w:r>
      <w:r w:rsidR="00F44F1E">
        <w:rPr>
          <w:rFonts w:ascii="Cambria" w:eastAsia="Lora" w:hAnsi="Cambria" w:cs="Lora"/>
        </w:rPr>
        <w:t xml:space="preserve"> cada una de las celdas, </w:t>
      </w:r>
      <w:r w:rsidR="00877937" w:rsidRPr="00877937">
        <w:rPr>
          <w:rFonts w:ascii="Cambria" w:eastAsia="Lora" w:hAnsi="Cambria" w:cs="Lora"/>
        </w:rPr>
        <w:t xml:space="preserve"> </w:t>
      </w:r>
      <w:r w:rsidR="00466148">
        <w:rPr>
          <w:rFonts w:ascii="Cambria" w:eastAsia="Lora" w:hAnsi="Cambria" w:cs="Lora"/>
        </w:rPr>
        <w:t xml:space="preserve">se comprueba que la </w:t>
      </w:r>
      <w:r w:rsidR="00FA35ED">
        <w:rPr>
          <w:rFonts w:ascii="Cambria" w:eastAsia="Lora" w:hAnsi="Cambria" w:cs="Lora"/>
        </w:rPr>
        <w:t xml:space="preserve">planta </w:t>
      </w:r>
      <w:r w:rsidR="001C7618">
        <w:rPr>
          <w:rFonts w:ascii="Cambria" w:eastAsia="Lora" w:hAnsi="Cambria" w:cs="Lora"/>
        </w:rPr>
        <w:t>también</w:t>
      </w:r>
      <w:r w:rsidR="000A6946">
        <w:rPr>
          <w:rFonts w:ascii="Cambria" w:eastAsia="Lora" w:hAnsi="Cambria" w:cs="Lora"/>
        </w:rPr>
        <w:t xml:space="preserve"> </w:t>
      </w:r>
      <w:r w:rsidR="001C7618">
        <w:rPr>
          <w:rFonts w:ascii="Cambria" w:eastAsia="Lora" w:hAnsi="Cambria" w:cs="Lora"/>
        </w:rPr>
        <w:t>responde satisfactoriamente a</w:t>
      </w:r>
      <w:r w:rsidR="000A6946">
        <w:rPr>
          <w:rFonts w:ascii="Cambria" w:eastAsia="Lora" w:hAnsi="Cambria" w:cs="Lora"/>
        </w:rPr>
        <w:t xml:space="preserve"> </w:t>
      </w:r>
      <w:r w:rsidR="001C7618">
        <w:rPr>
          <w:rFonts w:ascii="Cambria" w:eastAsia="Lora" w:hAnsi="Cambria" w:cs="Lora"/>
        </w:rPr>
        <w:t>la</w:t>
      </w:r>
      <w:r w:rsidR="00133314">
        <w:rPr>
          <w:rFonts w:ascii="Cambria" w:eastAsia="Lora" w:hAnsi="Cambria" w:cs="Lora"/>
        </w:rPr>
        <w:t>s preguntas de flexibilidad.</w:t>
      </w:r>
    </w:p>
    <w:p w14:paraId="402B460A" w14:textId="0E594390" w:rsidR="00133314" w:rsidRDefault="00EA58E4" w:rsidP="00FE2AC9">
      <w:pPr>
        <w:pStyle w:val="Prrafodelista"/>
        <w:numPr>
          <w:ilvl w:val="0"/>
          <w:numId w:val="17"/>
        </w:numPr>
        <w:jc w:val="both"/>
        <w:rPr>
          <w:rFonts w:ascii="Cambria" w:eastAsia="Lora" w:hAnsi="Cambria" w:cs="Lora"/>
        </w:rPr>
      </w:pPr>
      <w:r>
        <w:rPr>
          <w:rFonts w:ascii="Cambria" w:eastAsia="Lora" w:hAnsi="Cambria" w:cs="Lora"/>
        </w:rPr>
        <w:t xml:space="preserve">Cumple, </w:t>
      </w:r>
      <w:r w:rsidR="006C3F9E">
        <w:rPr>
          <w:rFonts w:ascii="Cambria" w:eastAsia="Lora" w:hAnsi="Cambria" w:cs="Lora"/>
        </w:rPr>
        <w:t xml:space="preserve">se van realizando los distintos procesos </w:t>
      </w:r>
      <w:r w:rsidR="00B54770">
        <w:rPr>
          <w:rFonts w:ascii="Cambria" w:eastAsia="Lora" w:hAnsi="Cambria" w:cs="Lora"/>
        </w:rPr>
        <w:t>en paralelo por las distintas celdas.</w:t>
      </w:r>
    </w:p>
    <w:p w14:paraId="02A7F75A" w14:textId="0B64AA4B" w:rsidR="005407DE" w:rsidRDefault="00A1469E" w:rsidP="00FE2AC9">
      <w:pPr>
        <w:pStyle w:val="Prrafodelista"/>
        <w:numPr>
          <w:ilvl w:val="0"/>
          <w:numId w:val="17"/>
        </w:numPr>
        <w:jc w:val="both"/>
        <w:rPr>
          <w:rFonts w:ascii="Cambria" w:eastAsia="Lora" w:hAnsi="Cambria" w:cs="Lora"/>
        </w:rPr>
      </w:pPr>
      <w:r>
        <w:rPr>
          <w:rFonts w:ascii="Cambria" w:eastAsia="Lora" w:hAnsi="Cambria" w:cs="Lora"/>
        </w:rPr>
        <w:t xml:space="preserve">Cumple, ajustando cada una de las celdas </w:t>
      </w:r>
      <w:r w:rsidR="00681A63">
        <w:rPr>
          <w:rFonts w:ascii="Cambria" w:eastAsia="Lora" w:hAnsi="Cambria" w:cs="Lora"/>
        </w:rPr>
        <w:t>y la frecuencia de llegada de materias primas podría modificarse la producción total.</w:t>
      </w:r>
    </w:p>
    <w:p w14:paraId="17E12D95" w14:textId="5E0D3359" w:rsidR="00681A63" w:rsidRDefault="00681A63" w:rsidP="00FE2AC9">
      <w:pPr>
        <w:pStyle w:val="Prrafodelista"/>
        <w:numPr>
          <w:ilvl w:val="0"/>
          <w:numId w:val="17"/>
        </w:numPr>
        <w:jc w:val="both"/>
        <w:rPr>
          <w:rFonts w:ascii="Cambria" w:eastAsia="Lora" w:hAnsi="Cambria" w:cs="Lora"/>
        </w:rPr>
      </w:pPr>
      <w:r>
        <w:rPr>
          <w:rFonts w:ascii="Cambria" w:eastAsia="Lora" w:hAnsi="Cambria" w:cs="Lora"/>
        </w:rPr>
        <w:t xml:space="preserve">Cumple, en caso de rotura de algún AGV en la línea de AGV’s existe una segunda línea que permite </w:t>
      </w:r>
      <w:r w:rsidR="008C0AE2">
        <w:rPr>
          <w:rFonts w:ascii="Cambria" w:eastAsia="Lora" w:hAnsi="Cambria" w:cs="Lora"/>
        </w:rPr>
        <w:t xml:space="preserve">que se desplacen por esta, por otra </w:t>
      </w:r>
      <w:r w:rsidR="00C74BB2">
        <w:rPr>
          <w:rFonts w:ascii="Cambria" w:eastAsia="Lora" w:hAnsi="Cambria" w:cs="Lora"/>
        </w:rPr>
        <w:t>parte,</w:t>
      </w:r>
      <w:r w:rsidR="008C0AE2">
        <w:rPr>
          <w:rFonts w:ascii="Cambria" w:eastAsia="Lora" w:hAnsi="Cambria" w:cs="Lora"/>
        </w:rPr>
        <w:t xml:space="preserve"> para cada celda, los AGV’s salen de su línea principal al recoger u obtener objetos de las celdas con la finalidad de no bloquear el paso a otros AGV’s</w:t>
      </w:r>
    </w:p>
    <w:p w14:paraId="33682C3A" w14:textId="60C40218" w:rsidR="008C0AE2" w:rsidRPr="00133314" w:rsidRDefault="008C0AE2" w:rsidP="00FE2AC9">
      <w:pPr>
        <w:pStyle w:val="Prrafodelista"/>
        <w:numPr>
          <w:ilvl w:val="0"/>
          <w:numId w:val="17"/>
        </w:numPr>
        <w:jc w:val="both"/>
        <w:rPr>
          <w:rFonts w:ascii="Cambria" w:eastAsia="Lora" w:hAnsi="Cambria" w:cs="Lora"/>
        </w:rPr>
      </w:pPr>
      <w:r>
        <w:rPr>
          <w:rFonts w:ascii="Cambria" w:eastAsia="Lora" w:hAnsi="Cambria" w:cs="Lora"/>
        </w:rPr>
        <w:t>Cumple</w:t>
      </w:r>
      <w:r w:rsidR="00B32841">
        <w:rPr>
          <w:rFonts w:ascii="Cambria" w:eastAsia="Lora" w:hAnsi="Cambria" w:cs="Lora"/>
        </w:rPr>
        <w:t>,</w:t>
      </w:r>
      <w:r>
        <w:rPr>
          <w:rFonts w:ascii="Cambria" w:eastAsia="Lora" w:hAnsi="Cambria" w:cs="Lora"/>
        </w:rPr>
        <w:t xml:space="preserve"> es perfectamente capaz de ello</w:t>
      </w:r>
      <w:r w:rsidR="00B32841">
        <w:rPr>
          <w:rFonts w:ascii="Cambria" w:eastAsia="Lora" w:hAnsi="Cambria" w:cs="Lora"/>
        </w:rPr>
        <w:t xml:space="preserve"> y con gran facilidad ya que únicamente habría que añadir a maquinas que se basan en el CNC como la de corte laser, </w:t>
      </w:r>
      <w:r w:rsidR="001B3375">
        <w:rPr>
          <w:rFonts w:ascii="Cambria" w:eastAsia="Lora" w:hAnsi="Cambria" w:cs="Lora"/>
        </w:rPr>
        <w:t xml:space="preserve">el diseño de una nueva herramienta. </w:t>
      </w:r>
    </w:p>
    <w:p w14:paraId="69444F0F" w14:textId="61078714" w:rsidR="45E165FE" w:rsidRPr="00E8626A" w:rsidRDefault="45E165FE" w:rsidP="45E165FE">
      <w:pPr>
        <w:rPr>
          <w:rFonts w:ascii="Cambria" w:eastAsia="Lora" w:hAnsi="Cambria" w:cs="Lora"/>
        </w:rPr>
      </w:pPr>
    </w:p>
    <w:p w14:paraId="6CF8E452" w14:textId="77777777" w:rsidR="00D10C40" w:rsidRPr="00E8626A" w:rsidRDefault="00D10C40" w:rsidP="001B3375">
      <w:pPr>
        <w:rPr>
          <w:rFonts w:ascii="Lora" w:eastAsia="Lora" w:hAnsi="Lora" w:cs="Lora"/>
          <w:b/>
          <w:bCs/>
          <w:color w:val="3C78D8"/>
        </w:rPr>
      </w:pPr>
    </w:p>
    <w:p w14:paraId="0D0E9D64" w14:textId="3B38B22B" w:rsidR="58E307B4" w:rsidRDefault="58E307B4" w:rsidP="00227380">
      <w:pPr>
        <w:pStyle w:val="Ttulo1"/>
      </w:pPr>
      <w:bookmarkStart w:id="80" w:name="_Toc167307625"/>
      <w:r w:rsidRPr="40265CBD">
        <w:t>1</w:t>
      </w:r>
      <w:r w:rsidR="00227380">
        <w:t>3</w:t>
      </w:r>
      <w:r w:rsidRPr="40265CBD">
        <w:t>. SIMULACIONES</w:t>
      </w:r>
      <w:r w:rsidR="001F4B49">
        <w:t xml:space="preserve"> E</w:t>
      </w:r>
      <w:r w:rsidR="004C1424">
        <w:t>N FLEXIM</w:t>
      </w:r>
      <w:bookmarkEnd w:id="80"/>
    </w:p>
    <w:p w14:paraId="6085A154" w14:textId="77777777" w:rsidR="00152A51" w:rsidRPr="00FE2AC9" w:rsidRDefault="00152A51" w:rsidP="00FE2AC9">
      <w:pPr>
        <w:jc w:val="both"/>
        <w:rPr>
          <w:rFonts w:ascii="Cambria" w:hAnsi="Cambria"/>
        </w:rPr>
      </w:pPr>
      <w:r w:rsidRPr="00FE2AC9">
        <w:rPr>
          <w:rFonts w:ascii="Cambria" w:hAnsi="Cambria"/>
        </w:rPr>
        <w:t>En las siguientes tablas se detallan las distintas características que serán fijas durante el proceso de fabricación de nuestra planta. Lo único que podría cambiar, y cuando se haga estará explicado en su correspondiente iteración, será la frecuencia de llegada de materias primas.</w:t>
      </w:r>
    </w:p>
    <w:p w14:paraId="018B03B0" w14:textId="7D8471B6" w:rsidR="00152A51" w:rsidRDefault="00152A51" w:rsidP="00152A51">
      <w:pPr>
        <w:jc w:val="center"/>
        <w:rPr>
          <w:b/>
          <w:bCs/>
        </w:rPr>
      </w:pPr>
    </w:p>
    <w:p w14:paraId="4D192731" w14:textId="77777777" w:rsidR="00152A51" w:rsidRDefault="00152A51" w:rsidP="00152A51">
      <w:pPr>
        <w:jc w:val="center"/>
        <w:rPr>
          <w:b/>
          <w:bCs/>
        </w:rPr>
      </w:pPr>
      <w:r>
        <w:rPr>
          <w:b/>
          <w:bCs/>
        </w:rPr>
        <w:t>TIEMPOS DE MÁQUINAS</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45"/>
        <w:gridCol w:w="4245"/>
      </w:tblGrid>
      <w:tr w:rsidR="00152A51" w14:paraId="6212332A" w14:textId="77777777" w:rsidTr="00152A51">
        <w:trPr>
          <w:trHeight w:val="300"/>
        </w:trPr>
        <w:tc>
          <w:tcPr>
            <w:tcW w:w="4245" w:type="dxa"/>
            <w:tcBorders>
              <w:top w:val="single" w:sz="6" w:space="0" w:color="BFBFBF"/>
              <w:left w:val="single" w:sz="6" w:space="0" w:color="BFBFBF"/>
              <w:bottom w:val="single" w:sz="6" w:space="0" w:color="BFBFBF"/>
              <w:right w:val="single" w:sz="6" w:space="0" w:color="BFBFBF"/>
            </w:tcBorders>
            <w:hideMark/>
          </w:tcPr>
          <w:p w14:paraId="59015BBE" w14:textId="77777777" w:rsidR="00152A51" w:rsidRDefault="00152A51">
            <w:pPr>
              <w:spacing w:after="0" w:line="240" w:lineRule="auto"/>
              <w:textAlignment w:val="baseline"/>
              <w:rPr>
                <w:rFonts w:ascii="Segoe UI" w:eastAsia="Times New Roman" w:hAnsi="Segoe UI" w:cs="Segoe UI"/>
                <w:b/>
                <w:bCs/>
                <w:sz w:val="18"/>
                <w:szCs w:val="18"/>
                <w:lang w:eastAsia="es-ES"/>
              </w:rPr>
            </w:pPr>
            <w:r>
              <w:rPr>
                <w:rFonts w:ascii="Aptos" w:eastAsia="Times New Roman" w:hAnsi="Aptos" w:cs="Segoe UI"/>
                <w:b/>
                <w:bCs/>
                <w:lang w:eastAsia="es-ES"/>
              </w:rPr>
              <w:t>ETAPA </w:t>
            </w:r>
          </w:p>
        </w:tc>
        <w:tc>
          <w:tcPr>
            <w:tcW w:w="4245" w:type="dxa"/>
            <w:tcBorders>
              <w:top w:val="single" w:sz="6" w:space="0" w:color="BFBFBF"/>
              <w:left w:val="single" w:sz="6" w:space="0" w:color="BFBFBF"/>
              <w:bottom w:val="single" w:sz="6" w:space="0" w:color="BFBFBF"/>
              <w:right w:val="single" w:sz="6" w:space="0" w:color="BFBFBF"/>
            </w:tcBorders>
            <w:hideMark/>
          </w:tcPr>
          <w:p w14:paraId="24295E45" w14:textId="77777777" w:rsidR="00152A51" w:rsidRDefault="00152A51">
            <w:pPr>
              <w:spacing w:after="0" w:line="240" w:lineRule="auto"/>
              <w:textAlignment w:val="baseline"/>
              <w:rPr>
                <w:rFonts w:ascii="Segoe UI" w:eastAsia="Times New Roman" w:hAnsi="Segoe UI" w:cs="Segoe UI"/>
                <w:b/>
                <w:bCs/>
                <w:sz w:val="18"/>
                <w:szCs w:val="18"/>
                <w:lang w:eastAsia="es-ES"/>
              </w:rPr>
            </w:pPr>
            <w:r>
              <w:rPr>
                <w:rFonts w:ascii="Aptos" w:eastAsia="Times New Roman" w:hAnsi="Aptos" w:cs="Segoe UI"/>
                <w:b/>
                <w:bCs/>
                <w:lang w:eastAsia="es-ES"/>
              </w:rPr>
              <w:t>TIEMPO DE PROCESADO (s) </w:t>
            </w:r>
          </w:p>
        </w:tc>
      </w:tr>
      <w:tr w:rsidR="00152A51" w14:paraId="7074BD69" w14:textId="77777777" w:rsidTr="00152A51">
        <w:trPr>
          <w:trHeight w:val="300"/>
        </w:trPr>
        <w:tc>
          <w:tcPr>
            <w:tcW w:w="4245" w:type="dxa"/>
            <w:tcBorders>
              <w:top w:val="single" w:sz="6" w:space="0" w:color="BFBFBF"/>
              <w:left w:val="single" w:sz="6" w:space="0" w:color="BFBFBF"/>
              <w:bottom w:val="single" w:sz="6" w:space="0" w:color="BFBFBF"/>
              <w:right w:val="single" w:sz="6" w:space="0" w:color="BFBFBF"/>
            </w:tcBorders>
            <w:shd w:val="clear" w:color="auto" w:fill="F2F2F2"/>
            <w:hideMark/>
          </w:tcPr>
          <w:p w14:paraId="6F41B1A4" w14:textId="77777777" w:rsidR="00152A51" w:rsidRDefault="00152A51">
            <w:pPr>
              <w:spacing w:after="0" w:line="240" w:lineRule="auto"/>
              <w:textAlignment w:val="baseline"/>
              <w:rPr>
                <w:rFonts w:ascii="Segoe UI" w:eastAsia="Times New Roman" w:hAnsi="Segoe UI" w:cs="Segoe UI"/>
                <w:b/>
                <w:bCs/>
                <w:sz w:val="18"/>
                <w:szCs w:val="18"/>
                <w:lang w:eastAsia="es-ES"/>
              </w:rPr>
            </w:pPr>
            <w:r>
              <w:rPr>
                <w:rFonts w:ascii="Aptos" w:eastAsia="Times New Roman" w:hAnsi="Aptos" w:cs="Segoe UI"/>
                <w:b/>
                <w:bCs/>
                <w:lang w:eastAsia="es-ES"/>
              </w:rPr>
              <w:t>DESBOBINADO </w:t>
            </w:r>
          </w:p>
        </w:tc>
        <w:tc>
          <w:tcPr>
            <w:tcW w:w="4245" w:type="dxa"/>
            <w:tcBorders>
              <w:top w:val="single" w:sz="6" w:space="0" w:color="BFBFBF"/>
              <w:left w:val="single" w:sz="6" w:space="0" w:color="BFBFBF"/>
              <w:bottom w:val="single" w:sz="6" w:space="0" w:color="BFBFBF"/>
              <w:right w:val="single" w:sz="6" w:space="0" w:color="BFBFBF"/>
            </w:tcBorders>
            <w:shd w:val="clear" w:color="auto" w:fill="F2F2F2"/>
            <w:hideMark/>
          </w:tcPr>
          <w:p w14:paraId="4648C32F" w14:textId="77777777" w:rsidR="00152A51" w:rsidRDefault="00152A51">
            <w:pPr>
              <w:spacing w:after="0" w:line="240" w:lineRule="auto"/>
              <w:textAlignment w:val="baseline"/>
              <w:rPr>
                <w:rFonts w:ascii="Segoe UI" w:eastAsia="Times New Roman" w:hAnsi="Segoe UI" w:cs="Segoe UI"/>
                <w:sz w:val="18"/>
                <w:szCs w:val="18"/>
                <w:lang w:eastAsia="es-ES"/>
              </w:rPr>
            </w:pPr>
            <w:r>
              <w:rPr>
                <w:rFonts w:ascii="Aptos" w:eastAsia="Times New Roman" w:hAnsi="Aptos" w:cs="Segoe UI"/>
                <w:lang w:eastAsia="es-ES"/>
              </w:rPr>
              <w:t>300 (total por bobina) </w:t>
            </w:r>
          </w:p>
        </w:tc>
      </w:tr>
      <w:tr w:rsidR="00152A51" w14:paraId="571DBAF7" w14:textId="77777777" w:rsidTr="00152A51">
        <w:trPr>
          <w:trHeight w:val="300"/>
        </w:trPr>
        <w:tc>
          <w:tcPr>
            <w:tcW w:w="4245" w:type="dxa"/>
            <w:tcBorders>
              <w:top w:val="single" w:sz="6" w:space="0" w:color="BFBFBF"/>
              <w:left w:val="single" w:sz="6" w:space="0" w:color="BFBFBF"/>
              <w:bottom w:val="single" w:sz="6" w:space="0" w:color="BFBFBF"/>
              <w:right w:val="single" w:sz="6" w:space="0" w:color="BFBFBF"/>
            </w:tcBorders>
            <w:hideMark/>
          </w:tcPr>
          <w:p w14:paraId="49934F18" w14:textId="77777777" w:rsidR="00152A51" w:rsidRDefault="00152A51">
            <w:pPr>
              <w:spacing w:after="0" w:line="240" w:lineRule="auto"/>
              <w:textAlignment w:val="baseline"/>
              <w:rPr>
                <w:rFonts w:ascii="Segoe UI" w:eastAsia="Times New Roman" w:hAnsi="Segoe UI" w:cs="Segoe UI"/>
                <w:b/>
                <w:bCs/>
                <w:sz w:val="18"/>
                <w:szCs w:val="18"/>
                <w:lang w:eastAsia="es-ES"/>
              </w:rPr>
            </w:pPr>
            <w:r>
              <w:rPr>
                <w:rFonts w:ascii="Aptos" w:eastAsia="Times New Roman" w:hAnsi="Aptos" w:cs="Segoe UI"/>
                <w:b/>
                <w:bCs/>
                <w:lang w:eastAsia="es-ES"/>
              </w:rPr>
              <w:t>CORTE </w:t>
            </w:r>
          </w:p>
        </w:tc>
        <w:tc>
          <w:tcPr>
            <w:tcW w:w="4245" w:type="dxa"/>
            <w:tcBorders>
              <w:top w:val="single" w:sz="6" w:space="0" w:color="BFBFBF"/>
              <w:left w:val="single" w:sz="6" w:space="0" w:color="BFBFBF"/>
              <w:bottom w:val="single" w:sz="6" w:space="0" w:color="BFBFBF"/>
              <w:right w:val="single" w:sz="6" w:space="0" w:color="BFBFBF"/>
            </w:tcBorders>
            <w:hideMark/>
          </w:tcPr>
          <w:p w14:paraId="334E1F91" w14:textId="77777777" w:rsidR="00152A51" w:rsidRDefault="00152A51">
            <w:pPr>
              <w:spacing w:after="0" w:line="240" w:lineRule="auto"/>
              <w:textAlignment w:val="baseline"/>
              <w:rPr>
                <w:rFonts w:ascii="Segoe UI" w:eastAsia="Times New Roman" w:hAnsi="Segoe UI" w:cs="Segoe UI"/>
                <w:sz w:val="18"/>
                <w:szCs w:val="18"/>
                <w:lang w:eastAsia="es-ES"/>
              </w:rPr>
            </w:pPr>
            <w:r>
              <w:rPr>
                <w:rFonts w:ascii="Aptos" w:eastAsia="Times New Roman" w:hAnsi="Aptos" w:cs="Segoe UI"/>
                <w:lang w:eastAsia="es-ES"/>
              </w:rPr>
              <w:t>150 (total por bobina) </w:t>
            </w:r>
          </w:p>
        </w:tc>
      </w:tr>
      <w:tr w:rsidR="00152A51" w14:paraId="435A33ED" w14:textId="77777777" w:rsidTr="00152A51">
        <w:trPr>
          <w:trHeight w:val="300"/>
        </w:trPr>
        <w:tc>
          <w:tcPr>
            <w:tcW w:w="4245" w:type="dxa"/>
            <w:tcBorders>
              <w:top w:val="single" w:sz="6" w:space="0" w:color="BFBFBF"/>
              <w:left w:val="single" w:sz="6" w:space="0" w:color="BFBFBF"/>
              <w:bottom w:val="single" w:sz="6" w:space="0" w:color="BFBFBF"/>
              <w:right w:val="single" w:sz="6" w:space="0" w:color="BFBFBF"/>
            </w:tcBorders>
            <w:shd w:val="clear" w:color="auto" w:fill="F2F2F2"/>
            <w:hideMark/>
          </w:tcPr>
          <w:p w14:paraId="2A9A85E6" w14:textId="77777777" w:rsidR="00152A51" w:rsidRDefault="00152A51">
            <w:pPr>
              <w:spacing w:after="0" w:line="240" w:lineRule="auto"/>
              <w:textAlignment w:val="baseline"/>
              <w:rPr>
                <w:rFonts w:ascii="Segoe UI" w:eastAsia="Times New Roman" w:hAnsi="Segoe UI" w:cs="Segoe UI"/>
                <w:b/>
                <w:bCs/>
                <w:sz w:val="18"/>
                <w:szCs w:val="18"/>
                <w:lang w:eastAsia="es-ES"/>
              </w:rPr>
            </w:pPr>
            <w:r>
              <w:rPr>
                <w:rFonts w:ascii="Aptos" w:eastAsia="Times New Roman" w:hAnsi="Aptos" w:cs="Segoe UI"/>
                <w:b/>
                <w:bCs/>
                <w:lang w:eastAsia="es-ES"/>
              </w:rPr>
              <w:t>CORTE LASER </w:t>
            </w:r>
          </w:p>
        </w:tc>
        <w:tc>
          <w:tcPr>
            <w:tcW w:w="4245" w:type="dxa"/>
            <w:tcBorders>
              <w:top w:val="single" w:sz="6" w:space="0" w:color="BFBFBF"/>
              <w:left w:val="single" w:sz="6" w:space="0" w:color="BFBFBF"/>
              <w:bottom w:val="single" w:sz="6" w:space="0" w:color="BFBFBF"/>
              <w:right w:val="single" w:sz="6" w:space="0" w:color="BFBFBF"/>
            </w:tcBorders>
            <w:shd w:val="clear" w:color="auto" w:fill="F2F2F2"/>
            <w:hideMark/>
          </w:tcPr>
          <w:p w14:paraId="050F9F2D" w14:textId="77777777" w:rsidR="00152A51" w:rsidRDefault="00152A51">
            <w:pPr>
              <w:spacing w:after="0" w:line="240" w:lineRule="auto"/>
              <w:textAlignment w:val="baseline"/>
              <w:rPr>
                <w:rFonts w:ascii="Segoe UI" w:eastAsia="Times New Roman" w:hAnsi="Segoe UI" w:cs="Segoe UI"/>
                <w:sz w:val="18"/>
                <w:szCs w:val="18"/>
                <w:lang w:eastAsia="es-ES"/>
              </w:rPr>
            </w:pPr>
            <w:r>
              <w:rPr>
                <w:rFonts w:ascii="Aptos" w:eastAsia="Times New Roman" w:hAnsi="Aptos" w:cs="Segoe UI"/>
                <w:lang w:eastAsia="es-ES"/>
              </w:rPr>
              <w:t>20  </w:t>
            </w:r>
          </w:p>
        </w:tc>
      </w:tr>
      <w:tr w:rsidR="00152A51" w14:paraId="668A595C" w14:textId="77777777" w:rsidTr="00152A51">
        <w:trPr>
          <w:trHeight w:val="300"/>
        </w:trPr>
        <w:tc>
          <w:tcPr>
            <w:tcW w:w="4245" w:type="dxa"/>
            <w:tcBorders>
              <w:top w:val="single" w:sz="6" w:space="0" w:color="BFBFBF"/>
              <w:left w:val="single" w:sz="6" w:space="0" w:color="BFBFBF"/>
              <w:bottom w:val="single" w:sz="6" w:space="0" w:color="BFBFBF"/>
              <w:right w:val="single" w:sz="6" w:space="0" w:color="BFBFBF"/>
            </w:tcBorders>
            <w:hideMark/>
          </w:tcPr>
          <w:p w14:paraId="7686D5E0" w14:textId="77777777" w:rsidR="00152A51" w:rsidRDefault="00152A51">
            <w:pPr>
              <w:spacing w:after="0" w:line="240" w:lineRule="auto"/>
              <w:textAlignment w:val="baseline"/>
              <w:rPr>
                <w:rFonts w:ascii="Segoe UI" w:eastAsia="Times New Roman" w:hAnsi="Segoe UI" w:cs="Segoe UI"/>
                <w:b/>
                <w:bCs/>
                <w:sz w:val="18"/>
                <w:szCs w:val="18"/>
                <w:lang w:eastAsia="es-ES"/>
              </w:rPr>
            </w:pPr>
            <w:r>
              <w:rPr>
                <w:rFonts w:ascii="Aptos" w:eastAsia="Times New Roman" w:hAnsi="Aptos" w:cs="Segoe UI"/>
                <w:b/>
                <w:bCs/>
                <w:lang w:eastAsia="es-ES"/>
              </w:rPr>
              <w:t>DOBLADO </w:t>
            </w:r>
          </w:p>
        </w:tc>
        <w:tc>
          <w:tcPr>
            <w:tcW w:w="4245" w:type="dxa"/>
            <w:tcBorders>
              <w:top w:val="single" w:sz="6" w:space="0" w:color="BFBFBF"/>
              <w:left w:val="single" w:sz="6" w:space="0" w:color="BFBFBF"/>
              <w:bottom w:val="single" w:sz="6" w:space="0" w:color="BFBFBF"/>
              <w:right w:val="single" w:sz="6" w:space="0" w:color="BFBFBF"/>
            </w:tcBorders>
            <w:hideMark/>
          </w:tcPr>
          <w:p w14:paraId="2DC7D6DB" w14:textId="77777777" w:rsidR="00152A51" w:rsidRDefault="00152A51">
            <w:pPr>
              <w:spacing w:after="0" w:line="240" w:lineRule="auto"/>
              <w:textAlignment w:val="baseline"/>
              <w:rPr>
                <w:rFonts w:ascii="Segoe UI" w:eastAsia="Times New Roman" w:hAnsi="Segoe UI" w:cs="Segoe UI"/>
                <w:sz w:val="18"/>
                <w:szCs w:val="18"/>
                <w:lang w:eastAsia="es-ES"/>
              </w:rPr>
            </w:pPr>
            <w:r>
              <w:rPr>
                <w:rFonts w:ascii="Aptos" w:eastAsia="Times New Roman" w:hAnsi="Aptos" w:cs="Segoe UI"/>
                <w:lang w:eastAsia="es-ES"/>
              </w:rPr>
              <w:t>60 </w:t>
            </w:r>
          </w:p>
        </w:tc>
      </w:tr>
      <w:tr w:rsidR="00152A51" w14:paraId="5E7FEF33" w14:textId="77777777" w:rsidTr="00152A51">
        <w:trPr>
          <w:trHeight w:val="300"/>
        </w:trPr>
        <w:tc>
          <w:tcPr>
            <w:tcW w:w="4245" w:type="dxa"/>
            <w:tcBorders>
              <w:top w:val="single" w:sz="6" w:space="0" w:color="BFBFBF"/>
              <w:left w:val="single" w:sz="6" w:space="0" w:color="BFBFBF"/>
              <w:bottom w:val="single" w:sz="6" w:space="0" w:color="BFBFBF"/>
              <w:right w:val="single" w:sz="6" w:space="0" w:color="BFBFBF"/>
            </w:tcBorders>
            <w:shd w:val="clear" w:color="auto" w:fill="F2F2F2"/>
            <w:hideMark/>
          </w:tcPr>
          <w:p w14:paraId="64931B66" w14:textId="77777777" w:rsidR="00152A51" w:rsidRDefault="00152A51">
            <w:pPr>
              <w:spacing w:after="0" w:line="240" w:lineRule="auto"/>
              <w:textAlignment w:val="baseline"/>
              <w:rPr>
                <w:rFonts w:ascii="Segoe UI" w:eastAsia="Times New Roman" w:hAnsi="Segoe UI" w:cs="Segoe UI"/>
                <w:b/>
                <w:bCs/>
                <w:sz w:val="18"/>
                <w:szCs w:val="18"/>
                <w:lang w:eastAsia="es-ES"/>
              </w:rPr>
            </w:pPr>
            <w:r>
              <w:rPr>
                <w:rFonts w:ascii="Aptos" w:eastAsia="Times New Roman" w:hAnsi="Aptos" w:cs="Segoe UI"/>
                <w:b/>
                <w:bCs/>
                <w:lang w:eastAsia="es-ES"/>
              </w:rPr>
              <w:t>AGUJEREADO  </w:t>
            </w:r>
          </w:p>
        </w:tc>
        <w:tc>
          <w:tcPr>
            <w:tcW w:w="4245" w:type="dxa"/>
            <w:tcBorders>
              <w:top w:val="single" w:sz="6" w:space="0" w:color="BFBFBF"/>
              <w:left w:val="single" w:sz="6" w:space="0" w:color="BFBFBF"/>
              <w:bottom w:val="single" w:sz="6" w:space="0" w:color="BFBFBF"/>
              <w:right w:val="single" w:sz="6" w:space="0" w:color="BFBFBF"/>
            </w:tcBorders>
            <w:shd w:val="clear" w:color="auto" w:fill="F2F2F2"/>
            <w:hideMark/>
          </w:tcPr>
          <w:p w14:paraId="7A8F175B" w14:textId="77777777" w:rsidR="00152A51" w:rsidRDefault="00152A51">
            <w:pPr>
              <w:spacing w:after="0" w:line="240" w:lineRule="auto"/>
              <w:textAlignment w:val="baseline"/>
              <w:rPr>
                <w:rFonts w:ascii="Segoe UI" w:eastAsia="Times New Roman" w:hAnsi="Segoe UI" w:cs="Segoe UI"/>
                <w:sz w:val="18"/>
                <w:szCs w:val="18"/>
                <w:lang w:eastAsia="es-ES"/>
              </w:rPr>
            </w:pPr>
            <w:r>
              <w:rPr>
                <w:rFonts w:ascii="Aptos" w:eastAsia="Times New Roman" w:hAnsi="Aptos" w:cs="Segoe UI"/>
                <w:lang w:eastAsia="es-ES"/>
              </w:rPr>
              <w:t>10 </w:t>
            </w:r>
          </w:p>
        </w:tc>
      </w:tr>
      <w:tr w:rsidR="00152A51" w14:paraId="282C6616" w14:textId="77777777" w:rsidTr="00152A51">
        <w:trPr>
          <w:trHeight w:val="300"/>
        </w:trPr>
        <w:tc>
          <w:tcPr>
            <w:tcW w:w="4245" w:type="dxa"/>
            <w:tcBorders>
              <w:top w:val="single" w:sz="6" w:space="0" w:color="BFBFBF"/>
              <w:left w:val="single" w:sz="6" w:space="0" w:color="BFBFBF"/>
              <w:bottom w:val="single" w:sz="6" w:space="0" w:color="BFBFBF"/>
              <w:right w:val="single" w:sz="6" w:space="0" w:color="BFBFBF"/>
            </w:tcBorders>
            <w:hideMark/>
          </w:tcPr>
          <w:p w14:paraId="6D085C27" w14:textId="77777777" w:rsidR="00152A51" w:rsidRDefault="00152A51">
            <w:pPr>
              <w:spacing w:after="0" w:line="240" w:lineRule="auto"/>
              <w:textAlignment w:val="baseline"/>
              <w:rPr>
                <w:rFonts w:ascii="Segoe UI" w:eastAsia="Times New Roman" w:hAnsi="Segoe UI" w:cs="Segoe UI"/>
                <w:b/>
                <w:bCs/>
                <w:sz w:val="18"/>
                <w:szCs w:val="18"/>
                <w:lang w:eastAsia="es-ES"/>
              </w:rPr>
            </w:pPr>
            <w:r>
              <w:rPr>
                <w:rFonts w:ascii="Aptos" w:eastAsia="Times New Roman" w:hAnsi="Aptos" w:cs="Segoe UI"/>
                <w:b/>
                <w:bCs/>
                <w:lang w:eastAsia="es-ES"/>
              </w:rPr>
              <w:t>AIREADO </w:t>
            </w:r>
          </w:p>
        </w:tc>
        <w:tc>
          <w:tcPr>
            <w:tcW w:w="4245" w:type="dxa"/>
            <w:tcBorders>
              <w:top w:val="single" w:sz="6" w:space="0" w:color="BFBFBF"/>
              <w:left w:val="single" w:sz="6" w:space="0" w:color="BFBFBF"/>
              <w:bottom w:val="single" w:sz="6" w:space="0" w:color="BFBFBF"/>
              <w:right w:val="single" w:sz="6" w:space="0" w:color="BFBFBF"/>
            </w:tcBorders>
            <w:hideMark/>
          </w:tcPr>
          <w:p w14:paraId="74C44232" w14:textId="77777777" w:rsidR="00152A51" w:rsidRDefault="00152A51">
            <w:pPr>
              <w:spacing w:after="0" w:line="240" w:lineRule="auto"/>
              <w:textAlignment w:val="baseline"/>
              <w:rPr>
                <w:rFonts w:ascii="Segoe UI" w:eastAsia="Times New Roman" w:hAnsi="Segoe UI" w:cs="Segoe UI"/>
                <w:sz w:val="18"/>
                <w:szCs w:val="18"/>
                <w:lang w:eastAsia="es-ES"/>
              </w:rPr>
            </w:pPr>
            <w:r>
              <w:rPr>
                <w:rFonts w:ascii="Aptos" w:eastAsia="Times New Roman" w:hAnsi="Aptos" w:cs="Segoe UI"/>
                <w:lang w:eastAsia="es-ES"/>
              </w:rPr>
              <w:t>40 </w:t>
            </w:r>
          </w:p>
        </w:tc>
      </w:tr>
      <w:tr w:rsidR="00152A51" w14:paraId="4418FDDA" w14:textId="77777777" w:rsidTr="00152A51">
        <w:trPr>
          <w:trHeight w:val="300"/>
        </w:trPr>
        <w:tc>
          <w:tcPr>
            <w:tcW w:w="4245" w:type="dxa"/>
            <w:tcBorders>
              <w:top w:val="single" w:sz="6" w:space="0" w:color="BFBFBF"/>
              <w:left w:val="single" w:sz="6" w:space="0" w:color="BFBFBF"/>
              <w:bottom w:val="single" w:sz="6" w:space="0" w:color="BFBFBF"/>
              <w:right w:val="single" w:sz="6" w:space="0" w:color="BFBFBF"/>
            </w:tcBorders>
            <w:shd w:val="clear" w:color="auto" w:fill="F2F2F2"/>
            <w:hideMark/>
          </w:tcPr>
          <w:p w14:paraId="4A551F73" w14:textId="77777777" w:rsidR="00152A51" w:rsidRDefault="00152A51">
            <w:pPr>
              <w:spacing w:after="0" w:line="240" w:lineRule="auto"/>
              <w:textAlignment w:val="baseline"/>
              <w:rPr>
                <w:rFonts w:ascii="Segoe UI" w:eastAsia="Times New Roman" w:hAnsi="Segoe UI" w:cs="Segoe UI"/>
                <w:b/>
                <w:bCs/>
                <w:sz w:val="18"/>
                <w:szCs w:val="18"/>
                <w:lang w:eastAsia="es-ES"/>
              </w:rPr>
            </w:pPr>
            <w:r>
              <w:rPr>
                <w:rFonts w:ascii="Aptos" w:eastAsia="Times New Roman" w:hAnsi="Aptos" w:cs="Segoe UI"/>
                <w:b/>
                <w:bCs/>
                <w:lang w:eastAsia="es-ES"/>
              </w:rPr>
              <w:t>GRANILLADO </w:t>
            </w:r>
          </w:p>
        </w:tc>
        <w:tc>
          <w:tcPr>
            <w:tcW w:w="4245" w:type="dxa"/>
            <w:tcBorders>
              <w:top w:val="single" w:sz="6" w:space="0" w:color="BFBFBF"/>
              <w:left w:val="single" w:sz="6" w:space="0" w:color="BFBFBF"/>
              <w:bottom w:val="single" w:sz="6" w:space="0" w:color="BFBFBF"/>
              <w:right w:val="single" w:sz="6" w:space="0" w:color="BFBFBF"/>
            </w:tcBorders>
            <w:shd w:val="clear" w:color="auto" w:fill="F2F2F2"/>
            <w:hideMark/>
          </w:tcPr>
          <w:p w14:paraId="3EA4673A" w14:textId="77777777" w:rsidR="00152A51" w:rsidRDefault="00152A51">
            <w:pPr>
              <w:spacing w:after="0" w:line="240" w:lineRule="auto"/>
              <w:textAlignment w:val="baseline"/>
              <w:rPr>
                <w:rFonts w:ascii="Segoe UI" w:eastAsia="Times New Roman" w:hAnsi="Segoe UI" w:cs="Segoe UI"/>
                <w:sz w:val="18"/>
                <w:szCs w:val="18"/>
                <w:lang w:eastAsia="es-ES"/>
              </w:rPr>
            </w:pPr>
            <w:r>
              <w:rPr>
                <w:rFonts w:ascii="Aptos" w:eastAsia="Times New Roman" w:hAnsi="Aptos" w:cs="Segoe UI"/>
                <w:lang w:eastAsia="es-ES"/>
              </w:rPr>
              <w:t>40 </w:t>
            </w:r>
          </w:p>
        </w:tc>
      </w:tr>
      <w:tr w:rsidR="00152A51" w14:paraId="236C46A5" w14:textId="77777777" w:rsidTr="00152A51">
        <w:trPr>
          <w:trHeight w:val="300"/>
        </w:trPr>
        <w:tc>
          <w:tcPr>
            <w:tcW w:w="4245" w:type="dxa"/>
            <w:tcBorders>
              <w:top w:val="single" w:sz="6" w:space="0" w:color="BFBFBF"/>
              <w:left w:val="single" w:sz="6" w:space="0" w:color="BFBFBF"/>
              <w:bottom w:val="single" w:sz="6" w:space="0" w:color="BFBFBF"/>
              <w:right w:val="single" w:sz="6" w:space="0" w:color="BFBFBF"/>
            </w:tcBorders>
            <w:hideMark/>
          </w:tcPr>
          <w:p w14:paraId="0DCF6F9C" w14:textId="77777777" w:rsidR="00152A51" w:rsidRDefault="00152A51">
            <w:pPr>
              <w:spacing w:after="0" w:line="240" w:lineRule="auto"/>
              <w:textAlignment w:val="baseline"/>
              <w:rPr>
                <w:rFonts w:ascii="Segoe UI" w:eastAsia="Times New Roman" w:hAnsi="Segoe UI" w:cs="Segoe UI"/>
                <w:b/>
                <w:bCs/>
                <w:sz w:val="18"/>
                <w:szCs w:val="18"/>
                <w:lang w:eastAsia="es-ES"/>
              </w:rPr>
            </w:pPr>
            <w:r>
              <w:rPr>
                <w:rFonts w:ascii="Aptos" w:eastAsia="Times New Roman" w:hAnsi="Aptos" w:cs="Segoe UI"/>
                <w:b/>
                <w:bCs/>
                <w:lang w:eastAsia="es-ES"/>
              </w:rPr>
              <w:t>CONTROL VISUAL </w:t>
            </w:r>
          </w:p>
        </w:tc>
        <w:tc>
          <w:tcPr>
            <w:tcW w:w="4245" w:type="dxa"/>
            <w:tcBorders>
              <w:top w:val="single" w:sz="6" w:space="0" w:color="BFBFBF"/>
              <w:left w:val="single" w:sz="6" w:space="0" w:color="BFBFBF"/>
              <w:bottom w:val="single" w:sz="6" w:space="0" w:color="BFBFBF"/>
              <w:right w:val="single" w:sz="6" w:space="0" w:color="BFBFBF"/>
            </w:tcBorders>
            <w:hideMark/>
          </w:tcPr>
          <w:p w14:paraId="69F97E39" w14:textId="77777777" w:rsidR="00152A51" w:rsidRDefault="00152A51">
            <w:pPr>
              <w:spacing w:after="0" w:line="240" w:lineRule="auto"/>
              <w:textAlignment w:val="baseline"/>
              <w:rPr>
                <w:rFonts w:ascii="Segoe UI" w:eastAsia="Times New Roman" w:hAnsi="Segoe UI" w:cs="Segoe UI"/>
                <w:sz w:val="18"/>
                <w:szCs w:val="18"/>
                <w:lang w:eastAsia="es-ES"/>
              </w:rPr>
            </w:pPr>
            <w:r>
              <w:rPr>
                <w:rFonts w:ascii="Aptos" w:eastAsia="Times New Roman" w:hAnsi="Aptos" w:cs="Segoe UI"/>
                <w:lang w:eastAsia="es-ES"/>
              </w:rPr>
              <w:t>10 </w:t>
            </w:r>
          </w:p>
        </w:tc>
      </w:tr>
      <w:tr w:rsidR="00152A51" w14:paraId="7EB4EC5E" w14:textId="77777777" w:rsidTr="00152A51">
        <w:trPr>
          <w:trHeight w:val="300"/>
        </w:trPr>
        <w:tc>
          <w:tcPr>
            <w:tcW w:w="4245" w:type="dxa"/>
            <w:tcBorders>
              <w:top w:val="single" w:sz="6" w:space="0" w:color="BFBFBF"/>
              <w:left w:val="single" w:sz="6" w:space="0" w:color="BFBFBF"/>
              <w:bottom w:val="single" w:sz="6" w:space="0" w:color="BFBFBF"/>
              <w:right w:val="single" w:sz="6" w:space="0" w:color="BFBFBF"/>
            </w:tcBorders>
            <w:shd w:val="clear" w:color="auto" w:fill="F2F2F2"/>
            <w:hideMark/>
          </w:tcPr>
          <w:p w14:paraId="0BDEFE0A" w14:textId="77777777" w:rsidR="00152A51" w:rsidRDefault="00152A51">
            <w:pPr>
              <w:spacing w:after="0" w:line="240" w:lineRule="auto"/>
              <w:textAlignment w:val="baseline"/>
              <w:rPr>
                <w:rFonts w:ascii="Segoe UI" w:eastAsia="Times New Roman" w:hAnsi="Segoe UI" w:cs="Segoe UI"/>
                <w:b/>
                <w:bCs/>
                <w:sz w:val="18"/>
                <w:szCs w:val="18"/>
                <w:lang w:eastAsia="es-ES"/>
              </w:rPr>
            </w:pPr>
            <w:r>
              <w:rPr>
                <w:rFonts w:ascii="Aptos" w:eastAsia="Times New Roman" w:hAnsi="Aptos" w:cs="Segoe UI"/>
                <w:b/>
                <w:bCs/>
                <w:lang w:eastAsia="es-ES"/>
              </w:rPr>
              <w:t>CONTROL MECANICO </w:t>
            </w:r>
          </w:p>
        </w:tc>
        <w:tc>
          <w:tcPr>
            <w:tcW w:w="4245" w:type="dxa"/>
            <w:tcBorders>
              <w:top w:val="single" w:sz="6" w:space="0" w:color="BFBFBF"/>
              <w:left w:val="single" w:sz="6" w:space="0" w:color="BFBFBF"/>
              <w:bottom w:val="single" w:sz="6" w:space="0" w:color="BFBFBF"/>
              <w:right w:val="single" w:sz="6" w:space="0" w:color="BFBFBF"/>
            </w:tcBorders>
            <w:shd w:val="clear" w:color="auto" w:fill="F2F2F2"/>
            <w:hideMark/>
          </w:tcPr>
          <w:p w14:paraId="04C46DCC" w14:textId="77777777" w:rsidR="00152A51" w:rsidRDefault="00152A51">
            <w:pPr>
              <w:spacing w:after="0" w:line="240" w:lineRule="auto"/>
              <w:textAlignment w:val="baseline"/>
              <w:rPr>
                <w:rFonts w:ascii="Segoe UI" w:eastAsia="Times New Roman" w:hAnsi="Segoe UI" w:cs="Segoe UI"/>
                <w:sz w:val="18"/>
                <w:szCs w:val="18"/>
                <w:lang w:eastAsia="es-ES"/>
              </w:rPr>
            </w:pPr>
            <w:r>
              <w:rPr>
                <w:rFonts w:ascii="Aptos" w:eastAsia="Times New Roman" w:hAnsi="Aptos" w:cs="Segoe UI"/>
                <w:lang w:eastAsia="es-ES"/>
              </w:rPr>
              <w:t>120 </w:t>
            </w:r>
          </w:p>
        </w:tc>
      </w:tr>
      <w:tr w:rsidR="00152A51" w14:paraId="7A1C29A7" w14:textId="77777777" w:rsidTr="00152A51">
        <w:trPr>
          <w:trHeight w:val="300"/>
        </w:trPr>
        <w:tc>
          <w:tcPr>
            <w:tcW w:w="4245" w:type="dxa"/>
            <w:tcBorders>
              <w:top w:val="single" w:sz="6" w:space="0" w:color="BFBFBF"/>
              <w:left w:val="single" w:sz="6" w:space="0" w:color="BFBFBF"/>
              <w:bottom w:val="single" w:sz="6" w:space="0" w:color="BFBFBF"/>
              <w:right w:val="single" w:sz="6" w:space="0" w:color="BFBFBF"/>
            </w:tcBorders>
            <w:hideMark/>
          </w:tcPr>
          <w:p w14:paraId="7DDCDA5D" w14:textId="77777777" w:rsidR="00152A51" w:rsidRDefault="00152A51">
            <w:pPr>
              <w:spacing w:after="0" w:line="240" w:lineRule="auto"/>
              <w:textAlignment w:val="baseline"/>
              <w:rPr>
                <w:rFonts w:ascii="Segoe UI" w:eastAsia="Times New Roman" w:hAnsi="Segoe UI" w:cs="Segoe UI"/>
                <w:b/>
                <w:bCs/>
                <w:sz w:val="18"/>
                <w:szCs w:val="18"/>
                <w:lang w:eastAsia="es-ES"/>
              </w:rPr>
            </w:pPr>
            <w:r>
              <w:rPr>
                <w:rFonts w:ascii="Aptos" w:eastAsia="Times New Roman" w:hAnsi="Aptos" w:cs="Segoe UI"/>
                <w:b/>
                <w:bCs/>
                <w:lang w:eastAsia="es-ES"/>
              </w:rPr>
              <w:t>ENSAMBLADO </w:t>
            </w:r>
          </w:p>
        </w:tc>
        <w:tc>
          <w:tcPr>
            <w:tcW w:w="4245" w:type="dxa"/>
            <w:tcBorders>
              <w:top w:val="single" w:sz="6" w:space="0" w:color="BFBFBF"/>
              <w:left w:val="single" w:sz="6" w:space="0" w:color="BFBFBF"/>
              <w:bottom w:val="single" w:sz="6" w:space="0" w:color="BFBFBF"/>
              <w:right w:val="single" w:sz="6" w:space="0" w:color="BFBFBF"/>
            </w:tcBorders>
            <w:hideMark/>
          </w:tcPr>
          <w:p w14:paraId="1CB22AAE" w14:textId="77777777" w:rsidR="00152A51" w:rsidRDefault="00152A51">
            <w:pPr>
              <w:spacing w:after="0" w:line="240" w:lineRule="auto"/>
              <w:textAlignment w:val="baseline"/>
              <w:rPr>
                <w:rFonts w:ascii="Segoe UI" w:eastAsia="Times New Roman" w:hAnsi="Segoe UI" w:cs="Segoe UI"/>
                <w:sz w:val="18"/>
                <w:szCs w:val="18"/>
                <w:lang w:eastAsia="es-ES"/>
              </w:rPr>
            </w:pPr>
            <w:r>
              <w:rPr>
                <w:rFonts w:ascii="Aptos" w:eastAsia="Times New Roman" w:hAnsi="Aptos" w:cs="Segoe UI"/>
                <w:lang w:eastAsia="es-ES"/>
              </w:rPr>
              <w:t>25 </w:t>
            </w:r>
          </w:p>
        </w:tc>
      </w:tr>
      <w:tr w:rsidR="00152A51" w14:paraId="33C27FFF" w14:textId="77777777" w:rsidTr="00152A51">
        <w:trPr>
          <w:trHeight w:val="300"/>
        </w:trPr>
        <w:tc>
          <w:tcPr>
            <w:tcW w:w="4245" w:type="dxa"/>
            <w:tcBorders>
              <w:top w:val="single" w:sz="6" w:space="0" w:color="BFBFBF"/>
              <w:left w:val="single" w:sz="6" w:space="0" w:color="BFBFBF"/>
              <w:bottom w:val="single" w:sz="6" w:space="0" w:color="BFBFBF"/>
              <w:right w:val="single" w:sz="6" w:space="0" w:color="BFBFBF"/>
            </w:tcBorders>
            <w:shd w:val="clear" w:color="auto" w:fill="F2F2F2"/>
            <w:hideMark/>
          </w:tcPr>
          <w:p w14:paraId="2576E0B5" w14:textId="77777777" w:rsidR="00152A51" w:rsidRDefault="00152A51">
            <w:pPr>
              <w:spacing w:after="0" w:line="240" w:lineRule="auto"/>
              <w:textAlignment w:val="baseline"/>
              <w:rPr>
                <w:rFonts w:ascii="Segoe UI" w:eastAsia="Times New Roman" w:hAnsi="Segoe UI" w:cs="Segoe UI"/>
                <w:b/>
                <w:bCs/>
                <w:sz w:val="18"/>
                <w:szCs w:val="18"/>
                <w:lang w:eastAsia="es-ES"/>
              </w:rPr>
            </w:pPr>
            <w:r>
              <w:rPr>
                <w:rFonts w:ascii="Aptos" w:eastAsia="Times New Roman" w:hAnsi="Aptos" w:cs="Segoe UI"/>
                <w:b/>
                <w:bCs/>
                <w:lang w:eastAsia="es-ES"/>
              </w:rPr>
              <w:t>PINTADO </w:t>
            </w:r>
          </w:p>
        </w:tc>
        <w:tc>
          <w:tcPr>
            <w:tcW w:w="4245" w:type="dxa"/>
            <w:tcBorders>
              <w:top w:val="single" w:sz="6" w:space="0" w:color="BFBFBF"/>
              <w:left w:val="single" w:sz="6" w:space="0" w:color="BFBFBF"/>
              <w:bottom w:val="single" w:sz="6" w:space="0" w:color="BFBFBF"/>
              <w:right w:val="single" w:sz="6" w:space="0" w:color="BFBFBF"/>
            </w:tcBorders>
            <w:shd w:val="clear" w:color="auto" w:fill="F2F2F2"/>
            <w:hideMark/>
          </w:tcPr>
          <w:p w14:paraId="5C974F1A" w14:textId="77777777" w:rsidR="00152A51" w:rsidRDefault="00152A51">
            <w:pPr>
              <w:spacing w:after="0" w:line="240" w:lineRule="auto"/>
              <w:textAlignment w:val="baseline"/>
              <w:rPr>
                <w:rFonts w:ascii="Segoe UI" w:eastAsia="Times New Roman" w:hAnsi="Segoe UI" w:cs="Segoe UI"/>
                <w:sz w:val="18"/>
                <w:szCs w:val="18"/>
                <w:lang w:eastAsia="es-ES"/>
              </w:rPr>
            </w:pPr>
            <w:r>
              <w:rPr>
                <w:rFonts w:ascii="Aptos" w:eastAsia="Times New Roman" w:hAnsi="Aptos" w:cs="Segoe UI"/>
                <w:lang w:eastAsia="es-ES"/>
              </w:rPr>
              <w:t>120 </w:t>
            </w:r>
          </w:p>
        </w:tc>
      </w:tr>
      <w:tr w:rsidR="00152A51" w14:paraId="3BFAD422" w14:textId="77777777" w:rsidTr="00152A51">
        <w:trPr>
          <w:trHeight w:val="300"/>
        </w:trPr>
        <w:tc>
          <w:tcPr>
            <w:tcW w:w="4245" w:type="dxa"/>
            <w:tcBorders>
              <w:top w:val="single" w:sz="6" w:space="0" w:color="BFBFBF"/>
              <w:left w:val="single" w:sz="6" w:space="0" w:color="BFBFBF"/>
              <w:bottom w:val="single" w:sz="6" w:space="0" w:color="BFBFBF"/>
              <w:right w:val="single" w:sz="6" w:space="0" w:color="BFBFBF"/>
            </w:tcBorders>
            <w:hideMark/>
          </w:tcPr>
          <w:p w14:paraId="47B53486" w14:textId="77777777" w:rsidR="00152A51" w:rsidRDefault="00152A51">
            <w:pPr>
              <w:spacing w:after="0" w:line="240" w:lineRule="auto"/>
              <w:textAlignment w:val="baseline"/>
              <w:rPr>
                <w:rFonts w:ascii="Segoe UI" w:eastAsia="Times New Roman" w:hAnsi="Segoe UI" w:cs="Segoe UI"/>
                <w:b/>
                <w:bCs/>
                <w:sz w:val="18"/>
                <w:szCs w:val="18"/>
                <w:lang w:eastAsia="es-ES"/>
              </w:rPr>
            </w:pPr>
            <w:r>
              <w:rPr>
                <w:rFonts w:ascii="Aptos" w:eastAsia="Times New Roman" w:hAnsi="Aptos" w:cs="Segoe UI"/>
                <w:b/>
                <w:bCs/>
                <w:lang w:eastAsia="es-ES"/>
              </w:rPr>
              <w:t>EMPAQUETADO </w:t>
            </w:r>
          </w:p>
        </w:tc>
        <w:tc>
          <w:tcPr>
            <w:tcW w:w="4245" w:type="dxa"/>
            <w:tcBorders>
              <w:top w:val="single" w:sz="6" w:space="0" w:color="BFBFBF"/>
              <w:left w:val="single" w:sz="6" w:space="0" w:color="BFBFBF"/>
              <w:bottom w:val="single" w:sz="6" w:space="0" w:color="BFBFBF"/>
              <w:right w:val="single" w:sz="6" w:space="0" w:color="BFBFBF"/>
            </w:tcBorders>
            <w:hideMark/>
          </w:tcPr>
          <w:p w14:paraId="0DACDF2F" w14:textId="77777777" w:rsidR="00152A51" w:rsidRDefault="00152A51">
            <w:pPr>
              <w:spacing w:after="0" w:line="240" w:lineRule="auto"/>
              <w:textAlignment w:val="baseline"/>
              <w:rPr>
                <w:rFonts w:ascii="Segoe UI" w:eastAsia="Times New Roman" w:hAnsi="Segoe UI" w:cs="Segoe UI"/>
                <w:sz w:val="18"/>
                <w:szCs w:val="18"/>
                <w:lang w:eastAsia="es-ES"/>
              </w:rPr>
            </w:pPr>
            <w:r>
              <w:rPr>
                <w:rFonts w:ascii="Aptos" w:eastAsia="Times New Roman" w:hAnsi="Aptos" w:cs="Segoe UI"/>
                <w:lang w:eastAsia="es-ES"/>
              </w:rPr>
              <w:t>60 </w:t>
            </w:r>
          </w:p>
        </w:tc>
      </w:tr>
      <w:tr w:rsidR="00152A51" w14:paraId="3E6DDDA4" w14:textId="77777777" w:rsidTr="00152A51">
        <w:trPr>
          <w:trHeight w:val="300"/>
        </w:trPr>
        <w:tc>
          <w:tcPr>
            <w:tcW w:w="4245" w:type="dxa"/>
            <w:tcBorders>
              <w:top w:val="single" w:sz="6" w:space="0" w:color="BFBFBF"/>
              <w:left w:val="single" w:sz="6" w:space="0" w:color="BFBFBF"/>
              <w:bottom w:val="single" w:sz="6" w:space="0" w:color="BFBFBF"/>
              <w:right w:val="single" w:sz="6" w:space="0" w:color="BFBFBF"/>
            </w:tcBorders>
            <w:shd w:val="clear" w:color="auto" w:fill="F2F2F2"/>
            <w:hideMark/>
          </w:tcPr>
          <w:p w14:paraId="20A8EFD3" w14:textId="77777777" w:rsidR="00152A51" w:rsidRDefault="00152A51">
            <w:pPr>
              <w:spacing w:after="0" w:line="240" w:lineRule="auto"/>
              <w:textAlignment w:val="baseline"/>
              <w:rPr>
                <w:rFonts w:ascii="Segoe UI" w:eastAsia="Times New Roman" w:hAnsi="Segoe UI" w:cs="Segoe UI"/>
                <w:b/>
                <w:bCs/>
                <w:sz w:val="18"/>
                <w:szCs w:val="18"/>
                <w:lang w:eastAsia="es-ES"/>
              </w:rPr>
            </w:pPr>
            <w:r>
              <w:rPr>
                <w:rFonts w:ascii="Aptos" w:eastAsia="Times New Roman" w:hAnsi="Aptos" w:cs="Segoe UI"/>
                <w:b/>
                <w:bCs/>
                <w:lang w:eastAsia="es-ES"/>
              </w:rPr>
              <w:t>SEPARADO Y RECICLADO </w:t>
            </w:r>
          </w:p>
        </w:tc>
        <w:tc>
          <w:tcPr>
            <w:tcW w:w="4245" w:type="dxa"/>
            <w:tcBorders>
              <w:top w:val="single" w:sz="6" w:space="0" w:color="BFBFBF"/>
              <w:left w:val="single" w:sz="6" w:space="0" w:color="BFBFBF"/>
              <w:bottom w:val="single" w:sz="6" w:space="0" w:color="BFBFBF"/>
              <w:right w:val="single" w:sz="6" w:space="0" w:color="BFBFBF"/>
            </w:tcBorders>
            <w:shd w:val="clear" w:color="auto" w:fill="F2F2F2"/>
            <w:hideMark/>
          </w:tcPr>
          <w:p w14:paraId="0C053278" w14:textId="77777777" w:rsidR="00152A51" w:rsidRDefault="00152A51">
            <w:pPr>
              <w:spacing w:after="0" w:line="240" w:lineRule="auto"/>
              <w:textAlignment w:val="baseline"/>
              <w:rPr>
                <w:rFonts w:ascii="Segoe UI" w:eastAsia="Times New Roman" w:hAnsi="Segoe UI" w:cs="Segoe UI"/>
                <w:sz w:val="18"/>
                <w:szCs w:val="18"/>
                <w:lang w:eastAsia="es-ES"/>
              </w:rPr>
            </w:pPr>
            <w:r>
              <w:rPr>
                <w:rFonts w:ascii="Aptos" w:eastAsia="Times New Roman" w:hAnsi="Aptos" w:cs="Segoe UI"/>
                <w:lang w:eastAsia="es-ES"/>
              </w:rPr>
              <w:t>40 </w:t>
            </w:r>
          </w:p>
        </w:tc>
      </w:tr>
    </w:tbl>
    <w:p w14:paraId="17DCB153" w14:textId="77777777" w:rsidR="00152A51" w:rsidRDefault="00152A51" w:rsidP="00152A51">
      <w:pPr>
        <w:rPr>
          <w:rFonts w:eastAsiaTheme="minorHAnsi"/>
          <w:kern w:val="2"/>
          <w:sz w:val="22"/>
          <w:szCs w:val="22"/>
          <w:lang w:eastAsia="en-US" w:bidi="he-IL"/>
          <w14:ligatures w14:val="standardContextual"/>
        </w:rPr>
      </w:pPr>
    </w:p>
    <w:p w14:paraId="088B8157" w14:textId="77777777" w:rsidR="00152A51" w:rsidRDefault="00152A51" w:rsidP="00152A51">
      <w:pPr>
        <w:jc w:val="center"/>
        <w:rPr>
          <w:b/>
          <w:bCs/>
        </w:rPr>
      </w:pPr>
    </w:p>
    <w:p w14:paraId="6AEDA551" w14:textId="77777777" w:rsidR="00152A51" w:rsidRDefault="00152A51" w:rsidP="00152A51">
      <w:pPr>
        <w:jc w:val="center"/>
        <w:rPr>
          <w:b/>
          <w:bCs/>
        </w:rPr>
      </w:pPr>
      <w:r>
        <w:rPr>
          <w:b/>
          <w:bCs/>
        </w:rPr>
        <w:t>TIEMPOS DE TRANSPORTES</w:t>
      </w:r>
    </w:p>
    <w:tbl>
      <w:tblPr>
        <w:tblStyle w:val="Tablanormal1"/>
        <w:tblW w:w="0" w:type="auto"/>
        <w:tblInd w:w="0" w:type="dxa"/>
        <w:tblLook w:val="04A0" w:firstRow="1" w:lastRow="0" w:firstColumn="1" w:lastColumn="0" w:noHBand="0" w:noVBand="1"/>
      </w:tblPr>
      <w:tblGrid>
        <w:gridCol w:w="4247"/>
        <w:gridCol w:w="4247"/>
      </w:tblGrid>
      <w:tr w:rsidR="00152A51" w14:paraId="7737A46C" w14:textId="77777777" w:rsidTr="00152A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EC15E7" w14:textId="77777777" w:rsidR="00152A51" w:rsidRDefault="00152A51">
            <w:pPr>
              <w:rPr>
                <w:rFonts w:ascii="Aptos" w:eastAsia="Times New Roman" w:hAnsi="Aptos" w:cs="Segoe UI"/>
                <w:kern w:val="0"/>
                <w:lang w:eastAsia="es-ES"/>
                <w14:ligatures w14:val="none"/>
              </w:rPr>
            </w:pPr>
            <w:r>
              <w:rPr>
                <w:rFonts w:ascii="Aptos" w:eastAsia="Times New Roman" w:hAnsi="Aptos" w:cs="Segoe UI"/>
                <w:kern w:val="0"/>
                <w:lang w:eastAsia="es-ES"/>
                <w14:ligatures w14:val="none"/>
              </w:rPr>
              <w:t>TRANSPORTE</w:t>
            </w:r>
          </w:p>
        </w:tc>
        <w:tc>
          <w:tcPr>
            <w:tcW w:w="42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1113F6" w14:textId="77777777" w:rsidR="00152A51" w:rsidRDefault="00152A51">
            <w:pPr>
              <w:cnfStyle w:val="100000000000" w:firstRow="1" w:lastRow="0" w:firstColumn="0" w:lastColumn="0" w:oddVBand="0" w:evenVBand="0" w:oddHBand="0" w:evenHBand="0" w:firstRowFirstColumn="0" w:firstRowLastColumn="0" w:lastRowFirstColumn="0" w:lastRowLastColumn="0"/>
              <w:rPr>
                <w:rFonts w:ascii="Aptos" w:eastAsia="Times New Roman" w:hAnsi="Aptos" w:cs="Segoe UI"/>
                <w:kern w:val="0"/>
                <w:lang w:eastAsia="es-ES"/>
                <w14:ligatures w14:val="none"/>
              </w:rPr>
            </w:pPr>
            <w:r>
              <w:rPr>
                <w:rFonts w:ascii="Aptos" w:eastAsia="Times New Roman" w:hAnsi="Aptos" w:cs="Segoe UI"/>
                <w:kern w:val="0"/>
                <w:lang w:eastAsia="es-ES"/>
                <w14:ligatures w14:val="none"/>
              </w:rPr>
              <w:t>VELOCIDAD (m/min)</w:t>
            </w:r>
          </w:p>
        </w:tc>
      </w:tr>
      <w:tr w:rsidR="00152A51" w14:paraId="114C9B57" w14:textId="77777777" w:rsidTr="00152A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ABBE31" w14:textId="77777777" w:rsidR="00152A51" w:rsidRDefault="00152A51">
            <w:pPr>
              <w:textAlignment w:val="baseline"/>
              <w:rPr>
                <w:rFonts w:ascii="Aptos" w:eastAsia="Times New Roman" w:hAnsi="Aptos" w:cs="Segoe UI"/>
                <w:kern w:val="0"/>
                <w:lang w:eastAsia="es-ES"/>
                <w14:ligatures w14:val="none"/>
              </w:rPr>
            </w:pPr>
            <w:r>
              <w:rPr>
                <w:rFonts w:ascii="Aptos" w:eastAsia="Times New Roman" w:hAnsi="Aptos" w:cs="Segoe UI"/>
                <w:kern w:val="0"/>
                <w:lang w:eastAsia="es-ES"/>
                <w14:ligatures w14:val="none"/>
              </w:rPr>
              <w:t>CINTAS TRANSPORTADORAS</w:t>
            </w:r>
          </w:p>
        </w:tc>
        <w:tc>
          <w:tcPr>
            <w:tcW w:w="42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AC3A7C" w14:textId="77777777" w:rsidR="00152A51" w:rsidRDefault="00152A51">
            <w:pPr>
              <w:cnfStyle w:val="000000100000" w:firstRow="0" w:lastRow="0" w:firstColumn="0" w:lastColumn="0" w:oddVBand="0" w:evenVBand="0" w:oddHBand="1" w:evenHBand="0" w:firstRowFirstColumn="0" w:firstRowLastColumn="0" w:lastRowFirstColumn="0" w:lastRowLastColumn="0"/>
            </w:pPr>
            <w:r>
              <w:rPr>
                <w:rFonts w:ascii="Aptos" w:eastAsia="Times New Roman" w:hAnsi="Aptos" w:cs="Segoe UI"/>
                <w:kern w:val="0"/>
                <w:lang w:eastAsia="es-ES"/>
                <w14:ligatures w14:val="none"/>
              </w:rPr>
              <w:t>10 </w:t>
            </w:r>
          </w:p>
        </w:tc>
      </w:tr>
      <w:tr w:rsidR="00152A51" w14:paraId="5CB0AF9C" w14:textId="77777777" w:rsidTr="00152A51">
        <w:tc>
          <w:tcPr>
            <w:cnfStyle w:val="001000000000" w:firstRow="0" w:lastRow="0" w:firstColumn="1" w:lastColumn="0" w:oddVBand="0" w:evenVBand="0" w:oddHBand="0" w:evenHBand="0" w:firstRowFirstColumn="0" w:firstRowLastColumn="0" w:lastRowFirstColumn="0" w:lastRowLastColumn="0"/>
            <w:tcW w:w="42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F0087C" w14:textId="77777777" w:rsidR="00152A51" w:rsidRDefault="00152A51">
            <w:pPr>
              <w:textAlignment w:val="baseline"/>
              <w:rPr>
                <w:rFonts w:ascii="Aptos" w:eastAsia="Times New Roman" w:hAnsi="Aptos" w:cs="Segoe UI"/>
                <w:kern w:val="0"/>
                <w:lang w:eastAsia="es-ES"/>
                <w14:ligatures w14:val="none"/>
              </w:rPr>
            </w:pPr>
            <w:r>
              <w:rPr>
                <w:rFonts w:ascii="Aptos" w:eastAsia="Times New Roman" w:hAnsi="Aptos" w:cs="Segoe UI"/>
                <w:kern w:val="0"/>
                <w:lang w:eastAsia="es-ES"/>
                <w14:ligatures w14:val="none"/>
              </w:rPr>
              <w:t>AGVs</w:t>
            </w:r>
          </w:p>
        </w:tc>
        <w:tc>
          <w:tcPr>
            <w:tcW w:w="42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825983" w14:textId="77777777" w:rsidR="00152A51" w:rsidRDefault="00152A51">
            <w:pPr>
              <w:cnfStyle w:val="000000000000" w:firstRow="0" w:lastRow="0" w:firstColumn="0" w:lastColumn="0" w:oddVBand="0" w:evenVBand="0" w:oddHBand="0" w:evenHBand="0" w:firstRowFirstColumn="0" w:firstRowLastColumn="0" w:lastRowFirstColumn="0" w:lastRowLastColumn="0"/>
            </w:pPr>
            <w:r>
              <w:t>60</w:t>
            </w:r>
          </w:p>
        </w:tc>
      </w:tr>
      <w:tr w:rsidR="00152A51" w14:paraId="169004F1" w14:textId="77777777" w:rsidTr="00152A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14DD648" w14:textId="77777777" w:rsidR="00152A51" w:rsidRDefault="00152A51">
            <w:pPr>
              <w:textAlignment w:val="baseline"/>
              <w:rPr>
                <w:rFonts w:ascii="Aptos" w:eastAsia="Times New Roman" w:hAnsi="Aptos" w:cs="Segoe UI"/>
                <w:kern w:val="0"/>
                <w:lang w:eastAsia="es-ES"/>
                <w14:ligatures w14:val="none"/>
              </w:rPr>
            </w:pPr>
            <w:r>
              <w:rPr>
                <w:rFonts w:ascii="Aptos" w:eastAsia="Times New Roman" w:hAnsi="Aptos" w:cs="Segoe UI"/>
                <w:kern w:val="0"/>
                <w:lang w:eastAsia="es-ES"/>
                <w14:ligatures w14:val="none"/>
              </w:rPr>
              <w:t>ROBOTS</w:t>
            </w:r>
          </w:p>
        </w:tc>
        <w:tc>
          <w:tcPr>
            <w:tcW w:w="42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223D22" w14:textId="77777777" w:rsidR="00152A51" w:rsidRDefault="00152A51">
            <w:pPr>
              <w:cnfStyle w:val="000000100000" w:firstRow="0" w:lastRow="0" w:firstColumn="0" w:lastColumn="0" w:oddVBand="0" w:evenVBand="0" w:oddHBand="1" w:evenHBand="0" w:firstRowFirstColumn="0" w:firstRowLastColumn="0" w:lastRowFirstColumn="0" w:lastRowLastColumn="0"/>
            </w:pPr>
            <w:r>
              <w:rPr>
                <w:rFonts w:ascii="Aptos" w:eastAsia="Times New Roman" w:hAnsi="Aptos" w:cs="Segoe UI"/>
                <w:kern w:val="0"/>
                <w:lang w:eastAsia="es-ES"/>
                <w14:ligatures w14:val="none"/>
              </w:rPr>
              <w:t>60 </w:t>
            </w:r>
          </w:p>
        </w:tc>
      </w:tr>
    </w:tbl>
    <w:p w14:paraId="41A475F8" w14:textId="77777777" w:rsidR="00152A51" w:rsidRDefault="00152A51" w:rsidP="00152A51">
      <w:pPr>
        <w:rPr>
          <w:b/>
          <w:bCs/>
        </w:rPr>
      </w:pPr>
    </w:p>
    <w:p w14:paraId="5D4E7D8D" w14:textId="77777777" w:rsidR="00152A51" w:rsidRDefault="00152A51" w:rsidP="00152A51">
      <w:pPr>
        <w:jc w:val="center"/>
        <w:rPr>
          <w:b/>
          <w:bCs/>
        </w:rPr>
      </w:pPr>
      <w:r>
        <w:rPr>
          <w:b/>
          <w:bCs/>
        </w:rPr>
        <w:t>FRECUENCIAS DE SUMINISTRO</w:t>
      </w:r>
    </w:p>
    <w:tbl>
      <w:tblPr>
        <w:tblStyle w:val="Tablanormal1"/>
        <w:tblW w:w="0" w:type="auto"/>
        <w:tblInd w:w="0" w:type="dxa"/>
        <w:tblLook w:val="04A0" w:firstRow="1" w:lastRow="0" w:firstColumn="1" w:lastColumn="0" w:noHBand="0" w:noVBand="1"/>
      </w:tblPr>
      <w:tblGrid>
        <w:gridCol w:w="4247"/>
        <w:gridCol w:w="4247"/>
      </w:tblGrid>
      <w:tr w:rsidR="00152A51" w14:paraId="77D3E53D" w14:textId="77777777" w:rsidTr="00152A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337346" w14:textId="77777777" w:rsidR="00152A51" w:rsidRDefault="00152A51">
            <w:pPr>
              <w:rPr>
                <w:rFonts w:ascii="Aptos" w:eastAsia="Times New Roman" w:hAnsi="Aptos" w:cs="Segoe UI"/>
                <w:kern w:val="0"/>
                <w:lang w:eastAsia="es-ES"/>
                <w14:ligatures w14:val="none"/>
              </w:rPr>
            </w:pPr>
            <w:r>
              <w:rPr>
                <w:rFonts w:ascii="Aptos" w:eastAsia="Times New Roman" w:hAnsi="Aptos" w:cs="Segoe UI"/>
                <w:kern w:val="0"/>
                <w:lang w:eastAsia="es-ES"/>
                <w14:ligatures w14:val="none"/>
              </w:rPr>
              <w:t>MATERIA</w:t>
            </w:r>
          </w:p>
        </w:tc>
        <w:tc>
          <w:tcPr>
            <w:tcW w:w="42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BDA113A" w14:textId="77777777" w:rsidR="00152A51" w:rsidRDefault="00152A51">
            <w:pPr>
              <w:cnfStyle w:val="100000000000" w:firstRow="1" w:lastRow="0" w:firstColumn="0" w:lastColumn="0" w:oddVBand="0" w:evenVBand="0" w:oddHBand="0" w:evenHBand="0" w:firstRowFirstColumn="0" w:firstRowLastColumn="0" w:lastRowFirstColumn="0" w:lastRowLastColumn="0"/>
              <w:rPr>
                <w:rFonts w:ascii="Aptos" w:eastAsia="Times New Roman" w:hAnsi="Aptos" w:cs="Segoe UI"/>
                <w:kern w:val="0"/>
                <w:lang w:eastAsia="es-ES"/>
                <w14:ligatures w14:val="none"/>
              </w:rPr>
            </w:pPr>
            <w:r>
              <w:rPr>
                <w:rFonts w:ascii="Aptos" w:eastAsia="Times New Roman" w:hAnsi="Aptos" w:cs="Segoe UI"/>
                <w:kern w:val="0"/>
                <w:lang w:eastAsia="es-ES"/>
                <w14:ligatures w14:val="none"/>
              </w:rPr>
              <w:t>TIEMPO POR UNIDAD</w:t>
            </w:r>
          </w:p>
        </w:tc>
      </w:tr>
      <w:tr w:rsidR="00152A51" w14:paraId="616545B2" w14:textId="77777777" w:rsidTr="00152A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0E4914" w14:textId="77777777" w:rsidR="00152A51" w:rsidRDefault="00152A51">
            <w:r>
              <w:rPr>
                <w:rFonts w:ascii="Aptos" w:eastAsia="Times New Roman" w:hAnsi="Aptos" w:cs="Segoe UI"/>
                <w:kern w:val="0"/>
                <w:lang w:eastAsia="es-ES"/>
                <w14:ligatures w14:val="none"/>
              </w:rPr>
              <w:t>BOBINAS</w:t>
            </w:r>
          </w:p>
        </w:tc>
        <w:tc>
          <w:tcPr>
            <w:tcW w:w="42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1637BE" w14:textId="77777777" w:rsidR="00152A51" w:rsidRDefault="00152A51">
            <w:pPr>
              <w:cnfStyle w:val="000000100000" w:firstRow="0" w:lastRow="0" w:firstColumn="0" w:lastColumn="0" w:oddVBand="0" w:evenVBand="0" w:oddHBand="1" w:evenHBand="0" w:firstRowFirstColumn="0" w:firstRowLastColumn="0" w:lastRowFirstColumn="0" w:lastRowLastColumn="0"/>
            </w:pPr>
            <w:r>
              <w:rPr>
                <w:rFonts w:ascii="Aptos" w:eastAsia="Times New Roman" w:hAnsi="Aptos" w:cs="Segoe UI"/>
                <w:kern w:val="0"/>
                <w:lang w:eastAsia="es-ES"/>
                <w14:ligatures w14:val="none"/>
              </w:rPr>
              <w:t>45 </w:t>
            </w:r>
          </w:p>
        </w:tc>
      </w:tr>
      <w:tr w:rsidR="00152A51" w14:paraId="03A542D2" w14:textId="77777777" w:rsidTr="00152A51">
        <w:tc>
          <w:tcPr>
            <w:cnfStyle w:val="001000000000" w:firstRow="0" w:lastRow="0" w:firstColumn="1" w:lastColumn="0" w:oddVBand="0" w:evenVBand="0" w:oddHBand="0" w:evenHBand="0" w:firstRowFirstColumn="0" w:firstRowLastColumn="0" w:lastRowFirstColumn="0" w:lastRowLastColumn="0"/>
            <w:tcW w:w="42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2F970F" w14:textId="77777777" w:rsidR="00152A51" w:rsidRDefault="00152A51">
            <w:r>
              <w:rPr>
                <w:rFonts w:ascii="Aptos" w:eastAsia="Times New Roman" w:hAnsi="Aptos" w:cs="Segoe UI"/>
                <w:kern w:val="0"/>
                <w:lang w:eastAsia="es-ES"/>
                <w14:ligatures w14:val="none"/>
              </w:rPr>
              <w:t>PALOS MADERA</w:t>
            </w:r>
          </w:p>
        </w:tc>
        <w:tc>
          <w:tcPr>
            <w:tcW w:w="42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C2C251" w14:textId="77777777" w:rsidR="00152A51" w:rsidRDefault="00152A51">
            <w:pPr>
              <w:cnfStyle w:val="000000000000" w:firstRow="0" w:lastRow="0" w:firstColumn="0" w:lastColumn="0" w:oddVBand="0" w:evenVBand="0" w:oddHBand="0" w:evenHBand="0" w:firstRowFirstColumn="0" w:firstRowLastColumn="0" w:lastRowFirstColumn="0" w:lastRowLastColumn="0"/>
            </w:pPr>
            <w:r>
              <w:rPr>
                <w:rFonts w:ascii="Aptos" w:eastAsia="Times New Roman" w:hAnsi="Aptos" w:cs="Segoe UI"/>
                <w:kern w:val="0"/>
                <w:lang w:eastAsia="es-ES"/>
                <w14:ligatures w14:val="none"/>
              </w:rPr>
              <w:t>2 </w:t>
            </w:r>
          </w:p>
        </w:tc>
      </w:tr>
      <w:tr w:rsidR="00152A51" w14:paraId="25F66212" w14:textId="77777777" w:rsidTr="00152A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0117E6" w14:textId="77777777" w:rsidR="00152A51" w:rsidRDefault="00152A51">
            <w:r>
              <w:rPr>
                <w:rFonts w:ascii="Aptos" w:eastAsia="Times New Roman" w:hAnsi="Aptos" w:cs="Segoe UI"/>
                <w:kern w:val="0"/>
                <w:lang w:eastAsia="es-ES"/>
                <w14:ligatures w14:val="none"/>
              </w:rPr>
              <w:t>REMACHES </w:t>
            </w:r>
          </w:p>
        </w:tc>
        <w:tc>
          <w:tcPr>
            <w:tcW w:w="42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FED9CD" w14:textId="77777777" w:rsidR="00152A51" w:rsidRDefault="00152A51">
            <w:pPr>
              <w:cnfStyle w:val="000000100000" w:firstRow="0" w:lastRow="0" w:firstColumn="0" w:lastColumn="0" w:oddVBand="0" w:evenVBand="0" w:oddHBand="1" w:evenHBand="0" w:firstRowFirstColumn="0" w:firstRowLastColumn="0" w:lastRowFirstColumn="0" w:lastRowLastColumn="0"/>
            </w:pPr>
            <w:r>
              <w:rPr>
                <w:rFonts w:ascii="Aptos" w:eastAsia="Times New Roman" w:hAnsi="Aptos" w:cs="Segoe UI"/>
                <w:kern w:val="0"/>
                <w:lang w:eastAsia="es-ES"/>
                <w14:ligatures w14:val="none"/>
              </w:rPr>
              <w:t>3 </w:t>
            </w:r>
          </w:p>
        </w:tc>
      </w:tr>
      <w:tr w:rsidR="00152A51" w14:paraId="14C5D20C" w14:textId="77777777" w:rsidTr="00152A51">
        <w:tc>
          <w:tcPr>
            <w:cnfStyle w:val="001000000000" w:firstRow="0" w:lastRow="0" w:firstColumn="1" w:lastColumn="0" w:oddVBand="0" w:evenVBand="0" w:oddHBand="0" w:evenHBand="0" w:firstRowFirstColumn="0" w:firstRowLastColumn="0" w:lastRowFirstColumn="0" w:lastRowLastColumn="0"/>
            <w:tcW w:w="42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81D02C9" w14:textId="77777777" w:rsidR="00152A51" w:rsidRDefault="00152A51">
            <w:r>
              <w:rPr>
                <w:rFonts w:ascii="Aptos" w:eastAsia="Times New Roman" w:hAnsi="Aptos" w:cs="Segoe UI"/>
                <w:kern w:val="0"/>
                <w:lang w:eastAsia="es-ES"/>
                <w14:ligatures w14:val="none"/>
              </w:rPr>
              <w:t>MATERIAL EMPAQUETADO</w:t>
            </w:r>
          </w:p>
        </w:tc>
        <w:tc>
          <w:tcPr>
            <w:tcW w:w="42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00C658" w14:textId="77777777" w:rsidR="00152A51" w:rsidRDefault="00152A51">
            <w:pPr>
              <w:cnfStyle w:val="000000000000" w:firstRow="0" w:lastRow="0" w:firstColumn="0" w:lastColumn="0" w:oddVBand="0" w:evenVBand="0" w:oddHBand="0" w:evenHBand="0" w:firstRowFirstColumn="0" w:firstRowLastColumn="0" w:lastRowFirstColumn="0" w:lastRowLastColumn="0"/>
            </w:pPr>
            <w:r>
              <w:rPr>
                <w:rFonts w:ascii="Aptos" w:eastAsia="Times New Roman" w:hAnsi="Aptos" w:cs="Segoe UI"/>
                <w:kern w:val="0"/>
                <w:lang w:eastAsia="es-ES"/>
                <w14:ligatures w14:val="none"/>
              </w:rPr>
              <w:t>10 </w:t>
            </w:r>
          </w:p>
        </w:tc>
      </w:tr>
    </w:tbl>
    <w:p w14:paraId="48D14DF4" w14:textId="77777777" w:rsidR="00152A51" w:rsidRPr="00152A51" w:rsidRDefault="00152A51" w:rsidP="00152A51"/>
    <w:p w14:paraId="07B71A4B" w14:textId="08208402" w:rsidR="58E307B4" w:rsidRDefault="58E307B4" w:rsidP="00227380">
      <w:pPr>
        <w:pStyle w:val="Ttulo2"/>
      </w:pPr>
      <w:bookmarkStart w:id="81" w:name="_Toc167307626"/>
      <w:r w:rsidRPr="40265CBD">
        <w:t>1</w:t>
      </w:r>
      <w:r w:rsidR="00227380">
        <w:t>3</w:t>
      </w:r>
      <w:r w:rsidRPr="40265CBD">
        <w:t>.1. ITERACIÓN 1</w:t>
      </w:r>
      <w:bookmarkEnd w:id="81"/>
      <w:r w:rsidRPr="40265CBD">
        <w:t xml:space="preserve"> </w:t>
      </w:r>
    </w:p>
    <w:p w14:paraId="6DBC1EE4" w14:textId="6D42223F" w:rsidR="007F1B8E" w:rsidRPr="00FE2AC9" w:rsidRDefault="007F1B8E" w:rsidP="00FE2AC9">
      <w:pPr>
        <w:jc w:val="both"/>
        <w:rPr>
          <w:rFonts w:ascii="Cambria" w:hAnsi="Cambria"/>
        </w:rPr>
      </w:pPr>
      <w:r w:rsidRPr="00FE2AC9">
        <w:rPr>
          <w:rFonts w:ascii="Cambria" w:hAnsi="Cambria"/>
        </w:rPr>
        <w:t xml:space="preserve">En </w:t>
      </w:r>
      <w:r w:rsidR="007D1CB8">
        <w:rPr>
          <w:rFonts w:ascii="Cambria" w:hAnsi="Cambria"/>
        </w:rPr>
        <w:t>l</w:t>
      </w:r>
      <w:r w:rsidRPr="00FE2AC9">
        <w:rPr>
          <w:rFonts w:ascii="Cambria" w:hAnsi="Cambria"/>
        </w:rPr>
        <w:t>a primera iteración, se representa de forma simplificada, y de una forma más lineal a la que aparece en el Lay</w:t>
      </w:r>
      <w:r w:rsidR="007D1CB8">
        <w:rPr>
          <w:rFonts w:ascii="Cambria" w:hAnsi="Cambria"/>
        </w:rPr>
        <w:t>-</w:t>
      </w:r>
      <w:r w:rsidRPr="00FE2AC9">
        <w:rPr>
          <w:rFonts w:ascii="Cambria" w:hAnsi="Cambria"/>
        </w:rPr>
        <w:t>out, la planta de fabricación de herramientas de jardinería. En la siguiente imagen se puede visualizar como va a estar distribuida la planta.</w:t>
      </w:r>
    </w:p>
    <w:p w14:paraId="64FA08A3" w14:textId="4A299CDA" w:rsidR="007F1B8E" w:rsidRDefault="007F1B8E" w:rsidP="007F1B8E">
      <w:r>
        <w:rPr>
          <w:rFonts w:ascii="Segoe UI" w:hAnsi="Segoe UI" w:cs="Segoe UI"/>
          <w:noProof/>
          <w:color w:val="000000"/>
          <w:sz w:val="18"/>
          <w:szCs w:val="18"/>
          <w:shd w:val="clear" w:color="auto" w:fill="FFFFFF"/>
        </w:rPr>
        <w:drawing>
          <wp:inline distT="0" distB="0" distL="0" distR="0" wp14:anchorId="422A5999" wp14:editId="6CC484DA">
            <wp:extent cx="5401945" cy="2794000"/>
            <wp:effectExtent l="0" t="0" r="8255" b="6350"/>
            <wp:docPr id="1593168857" name="Imagen 1" descr="Escala de tiemp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Escala de tiempo, Mapa&#10;&#10;Descripción generada automáticament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1945" cy="2794000"/>
                    </a:xfrm>
                    <a:prstGeom prst="rect">
                      <a:avLst/>
                    </a:prstGeom>
                    <a:noFill/>
                    <a:ln>
                      <a:noFill/>
                    </a:ln>
                  </pic:spPr>
                </pic:pic>
              </a:graphicData>
            </a:graphic>
          </wp:inline>
        </w:drawing>
      </w:r>
    </w:p>
    <w:p w14:paraId="4010AFAB" w14:textId="77777777" w:rsidR="007F1B8E" w:rsidRPr="007F1B8E" w:rsidRDefault="007F1B8E" w:rsidP="007F1B8E"/>
    <w:p w14:paraId="0E8D553C" w14:textId="315CF7EB" w:rsidR="58E307B4" w:rsidRDefault="58E307B4" w:rsidP="003261AB">
      <w:pPr>
        <w:pStyle w:val="Ttulo2"/>
      </w:pPr>
      <w:bookmarkStart w:id="82" w:name="_Toc167307627"/>
      <w:r w:rsidRPr="40265CBD">
        <w:t>1</w:t>
      </w:r>
      <w:r w:rsidR="00227380">
        <w:t>3</w:t>
      </w:r>
      <w:r w:rsidRPr="40265CBD">
        <w:t>.2. ITERACIÓN 2</w:t>
      </w:r>
      <w:bookmarkEnd w:id="82"/>
      <w:r w:rsidRPr="40265CBD">
        <w:t xml:space="preserve"> </w:t>
      </w:r>
    </w:p>
    <w:p w14:paraId="4D46DA43" w14:textId="35992138" w:rsidR="001D44D8" w:rsidRPr="00FE2AC9" w:rsidRDefault="001D44D8" w:rsidP="001D44D8">
      <w:pPr>
        <w:rPr>
          <w:rFonts w:ascii="Cambria" w:hAnsi="Cambria"/>
        </w:rPr>
      </w:pPr>
      <w:r w:rsidRPr="00FE2AC9">
        <w:rPr>
          <w:rFonts w:ascii="Cambria" w:hAnsi="Cambria"/>
        </w:rPr>
        <w:t xml:space="preserve">Una </w:t>
      </w:r>
      <w:r w:rsidR="00ED3C36" w:rsidRPr="00FE2AC9">
        <w:rPr>
          <w:rFonts w:ascii="Cambria" w:hAnsi="Cambria"/>
        </w:rPr>
        <w:t>vez</w:t>
      </w:r>
      <w:r w:rsidRPr="00FE2AC9">
        <w:rPr>
          <w:rFonts w:ascii="Cambria" w:hAnsi="Cambria"/>
        </w:rPr>
        <w:t xml:space="preserve"> realizada la primera iteración, se observa que apenas llegan productos finales al final del proceso, y haciendo hincapié en cada celda, se puede ver que se producen varios bloqueos en varias de ellas. Para solucionarlo, comenzaremos solucionando los bloqueos de las primeras celdas.</w:t>
      </w:r>
    </w:p>
    <w:p w14:paraId="32301941" w14:textId="67A52B1B" w:rsidR="001D44D8" w:rsidRDefault="001D44D8" w:rsidP="001D44D8">
      <w:pPr>
        <w:jc w:val="center"/>
      </w:pPr>
      <w:r>
        <w:rPr>
          <w:noProof/>
        </w:rPr>
        <w:drawing>
          <wp:inline distT="0" distB="0" distL="0" distR="0" wp14:anchorId="27E9DBDB" wp14:editId="390749C0">
            <wp:extent cx="3166745" cy="2514600"/>
            <wp:effectExtent l="0" t="0" r="0" b="0"/>
            <wp:docPr id="644898381" name="Imagen 4"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que contiene Escala de tiempo&#10;&#10;Descripción generada automá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66745" cy="2514600"/>
                    </a:xfrm>
                    <a:prstGeom prst="rect">
                      <a:avLst/>
                    </a:prstGeom>
                    <a:noFill/>
                    <a:ln>
                      <a:noFill/>
                    </a:ln>
                  </pic:spPr>
                </pic:pic>
              </a:graphicData>
            </a:graphic>
          </wp:inline>
        </w:drawing>
      </w:r>
    </w:p>
    <w:p w14:paraId="7A458F14" w14:textId="77777777" w:rsidR="001D44D8" w:rsidRPr="00FE2AC9" w:rsidRDefault="001D44D8" w:rsidP="00FE2AC9">
      <w:pPr>
        <w:jc w:val="both"/>
        <w:rPr>
          <w:rFonts w:ascii="Cambria" w:hAnsi="Cambria"/>
          <w:noProof/>
        </w:rPr>
      </w:pPr>
      <w:r w:rsidRPr="00FE2AC9">
        <w:rPr>
          <w:rFonts w:ascii="Cambria" w:hAnsi="Cambria"/>
        </w:rPr>
        <w:t>En la celda de desbobinado, se aprecia que apenas están trabajando las máquinas de desbobinado y de corte. Esto se debe a que la llegada de la materia prima, en este caso las bobinas de metal, al no estar llegando de forma constante, estas máquinas no estarán funcionando durante todo el proceso.</w:t>
      </w:r>
      <w:r w:rsidRPr="00FE2AC9">
        <w:rPr>
          <w:rFonts w:ascii="Cambria" w:hAnsi="Cambria"/>
          <w:noProof/>
        </w:rPr>
        <w:t xml:space="preserve"> </w:t>
      </w:r>
    </w:p>
    <w:p w14:paraId="764F7A4A" w14:textId="77777777" w:rsidR="00ED3C36" w:rsidRDefault="00ED3C36" w:rsidP="001D44D8">
      <w:pPr>
        <w:rPr>
          <w:noProof/>
        </w:rPr>
      </w:pPr>
    </w:p>
    <w:p w14:paraId="598EE282" w14:textId="2261ED9F" w:rsidR="001D44D8" w:rsidRDefault="001D44D8" w:rsidP="001D44D8">
      <w:pPr>
        <w:jc w:val="center"/>
      </w:pPr>
      <w:r>
        <w:rPr>
          <w:noProof/>
        </w:rPr>
        <w:drawing>
          <wp:inline distT="0" distB="0" distL="0" distR="0" wp14:anchorId="51A42651" wp14:editId="63E6A557">
            <wp:extent cx="4995545" cy="2192655"/>
            <wp:effectExtent l="0" t="0" r="0" b="0"/>
            <wp:docPr id="869375283" name="Imagen 3" descr="Interfaz de usuario gráfica, 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terfaz de usuario gráfica, Diagrama&#10;&#10;Descripción generada automáticamente con confianza medi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95545" cy="2192655"/>
                    </a:xfrm>
                    <a:prstGeom prst="rect">
                      <a:avLst/>
                    </a:prstGeom>
                    <a:noFill/>
                    <a:ln>
                      <a:noFill/>
                    </a:ln>
                  </pic:spPr>
                </pic:pic>
              </a:graphicData>
            </a:graphic>
          </wp:inline>
        </w:drawing>
      </w:r>
    </w:p>
    <w:p w14:paraId="530163C6" w14:textId="77777777" w:rsidR="00ED3C36" w:rsidRPr="00FE2AC9" w:rsidRDefault="00ED3C36" w:rsidP="001D44D8">
      <w:pPr>
        <w:jc w:val="center"/>
        <w:rPr>
          <w:rFonts w:ascii="Cambria" w:hAnsi="Cambria"/>
        </w:rPr>
      </w:pPr>
    </w:p>
    <w:p w14:paraId="599472F6" w14:textId="0A6BF576" w:rsidR="001D44D8" w:rsidRPr="00FE2AC9" w:rsidRDefault="001D44D8" w:rsidP="00FE2AC9">
      <w:pPr>
        <w:jc w:val="both"/>
        <w:rPr>
          <w:rFonts w:ascii="Cambria" w:hAnsi="Cambria"/>
        </w:rPr>
      </w:pPr>
      <w:r w:rsidRPr="00FE2AC9">
        <w:rPr>
          <w:rFonts w:ascii="Cambria" w:hAnsi="Cambria"/>
        </w:rPr>
        <w:t xml:space="preserve">Al observar la siguiente celda, la de mecanizado, se comienza a ver un bloqueo en la estación de cortado laser. Esto se debe a que el tiempo de procesado de la estación de cortado laser es menor que la </w:t>
      </w:r>
      <w:r w:rsidR="00FE2AC9" w:rsidRPr="00FE2AC9">
        <w:rPr>
          <w:rFonts w:ascii="Cambria" w:hAnsi="Cambria"/>
        </w:rPr>
        <w:t>del</w:t>
      </w:r>
      <w:r w:rsidRPr="00FE2AC9">
        <w:rPr>
          <w:rFonts w:ascii="Cambria" w:hAnsi="Cambria"/>
        </w:rPr>
        <w:t xml:space="preserve"> doblado, y al estar ambas celdas conectadas en serie, no puede pasar del </w:t>
      </w:r>
      <w:r w:rsidR="00FE2AC9" w:rsidRPr="00FE2AC9">
        <w:rPr>
          <w:rFonts w:ascii="Cambria" w:hAnsi="Cambria"/>
        </w:rPr>
        <w:t>láser</w:t>
      </w:r>
      <w:r w:rsidRPr="00FE2AC9">
        <w:rPr>
          <w:rFonts w:ascii="Cambria" w:hAnsi="Cambria"/>
        </w:rPr>
        <w:t xml:space="preserve"> al doblado hasta que el doblado termine, produciéndose así el bloqueo. Para solucionarlo, se coloca un almacén intermedio justo antes de la estación del doblado para que las piezas se puedan acumular ahí mientras espera a que finalice la máquina de doblado.</w:t>
      </w:r>
    </w:p>
    <w:p w14:paraId="2F0B2A20" w14:textId="77777777" w:rsidR="001D44D8" w:rsidRPr="00FE2AC9" w:rsidRDefault="001D44D8" w:rsidP="00FE2AC9">
      <w:pPr>
        <w:jc w:val="both"/>
        <w:rPr>
          <w:rFonts w:ascii="Cambria" w:hAnsi="Cambria"/>
        </w:rPr>
      </w:pPr>
      <w:r w:rsidRPr="00FE2AC9">
        <w:rPr>
          <w:rFonts w:ascii="Cambria" w:hAnsi="Cambria"/>
        </w:rPr>
        <w:t>Una vez colocado este almacén, se observa que la máquina de doblado sigue funcionando al 100% de su capacidad, por lo que será necesario añadir dos máquinas más de doblado para aliviar así la producción.</w:t>
      </w:r>
    </w:p>
    <w:p w14:paraId="5A5BD089" w14:textId="5CDF5631" w:rsidR="001D44D8" w:rsidRDefault="001D44D8" w:rsidP="001D44D8">
      <w:r>
        <w:rPr>
          <w:noProof/>
        </w:rPr>
        <w:drawing>
          <wp:inline distT="0" distB="0" distL="0" distR="0" wp14:anchorId="215ECF63" wp14:editId="7CFBA469">
            <wp:extent cx="5393055" cy="3335655"/>
            <wp:effectExtent l="0" t="0" r="0" b="0"/>
            <wp:docPr id="2062106959"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agrama&#10;&#10;Descripción generada automá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3055" cy="3335655"/>
                    </a:xfrm>
                    <a:prstGeom prst="rect">
                      <a:avLst/>
                    </a:prstGeom>
                    <a:noFill/>
                    <a:ln>
                      <a:noFill/>
                    </a:ln>
                  </pic:spPr>
                </pic:pic>
              </a:graphicData>
            </a:graphic>
          </wp:inline>
        </w:drawing>
      </w:r>
    </w:p>
    <w:p w14:paraId="0F5BF97B" w14:textId="77777777" w:rsidR="001D44D8" w:rsidRDefault="001D44D8" w:rsidP="001D44D8"/>
    <w:p w14:paraId="231C5057" w14:textId="4C7A3A56" w:rsidR="58E307B4" w:rsidRDefault="58E307B4" w:rsidP="003261AB">
      <w:pPr>
        <w:pStyle w:val="Ttulo2"/>
      </w:pPr>
      <w:bookmarkStart w:id="83" w:name="_Toc167307628"/>
      <w:r w:rsidRPr="40265CBD">
        <w:t>1</w:t>
      </w:r>
      <w:r w:rsidR="00227380">
        <w:t>3</w:t>
      </w:r>
      <w:r w:rsidRPr="40265CBD">
        <w:t>.3. ITERACIÓN 3</w:t>
      </w:r>
      <w:bookmarkEnd w:id="83"/>
      <w:r w:rsidRPr="40265CBD">
        <w:t xml:space="preserve"> </w:t>
      </w:r>
    </w:p>
    <w:p w14:paraId="69D55223" w14:textId="23BEAAE1" w:rsidR="00F74D8C" w:rsidRPr="00FE2AC9" w:rsidRDefault="00F74D8C" w:rsidP="00FE2AC9">
      <w:pPr>
        <w:jc w:val="both"/>
        <w:rPr>
          <w:rFonts w:ascii="Cambria" w:hAnsi="Cambria"/>
        </w:rPr>
      </w:pPr>
      <w:r w:rsidRPr="00FE2AC9">
        <w:rPr>
          <w:rFonts w:ascii="Cambria" w:hAnsi="Cambria"/>
        </w:rPr>
        <w:t xml:space="preserve">Se observa que el porcentaje de trabajo de la </w:t>
      </w:r>
      <w:r w:rsidR="00FE2AC9" w:rsidRPr="00FE2AC9">
        <w:rPr>
          <w:rFonts w:ascii="Cambria" w:hAnsi="Cambria"/>
        </w:rPr>
        <w:t>agujereadora es</w:t>
      </w:r>
      <w:r w:rsidRPr="00FE2AC9">
        <w:rPr>
          <w:rFonts w:ascii="Cambria" w:hAnsi="Cambria"/>
        </w:rPr>
        <w:t xml:space="preserve"> del 40% aproximadamente. Esto se debe a que al recibir esta estación dos tipos de productos distintos, está recibiendo mucho más de planchas de metal que palos de madera, como se observa en el siguiente gráfico.</w:t>
      </w:r>
    </w:p>
    <w:p w14:paraId="37BD05EC" w14:textId="77777777" w:rsidR="00F74D8C" w:rsidRDefault="00F74D8C" w:rsidP="00F74D8C">
      <w:pPr>
        <w:jc w:val="center"/>
      </w:pPr>
      <w:r>
        <w:rPr>
          <w:noProof/>
        </w:rPr>
        <w:drawing>
          <wp:inline distT="0" distB="0" distL="0" distR="0" wp14:anchorId="34A95662" wp14:editId="5F63B0E3">
            <wp:extent cx="3547745" cy="1506855"/>
            <wp:effectExtent l="0" t="0" r="0" b="0"/>
            <wp:docPr id="790587758" name="Imagen 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áfico&#10;&#10;Descripción generada automáticamente"/>
                    <pic:cNvPicPr>
                      <a:picLocks noChangeAspect="1" noChangeArrowheads="1"/>
                    </pic:cNvPicPr>
                  </pic:nvPicPr>
                  <pic:blipFill>
                    <a:blip r:embed="rId83">
                      <a:extLst>
                        <a:ext uri="{28A0092B-C50C-407E-A947-70E740481C1C}">
                          <a14:useLocalDpi xmlns:a14="http://schemas.microsoft.com/office/drawing/2010/main" val="0"/>
                        </a:ext>
                      </a:extLst>
                    </a:blip>
                    <a:srcRect b="19543"/>
                    <a:stretch>
                      <a:fillRect/>
                    </a:stretch>
                  </pic:blipFill>
                  <pic:spPr bwMode="auto">
                    <a:xfrm>
                      <a:off x="0" y="0"/>
                      <a:ext cx="3547745" cy="1506855"/>
                    </a:xfrm>
                    <a:prstGeom prst="rect">
                      <a:avLst/>
                    </a:prstGeom>
                    <a:noFill/>
                    <a:ln>
                      <a:noFill/>
                    </a:ln>
                  </pic:spPr>
                </pic:pic>
              </a:graphicData>
            </a:graphic>
          </wp:inline>
        </w:drawing>
      </w:r>
    </w:p>
    <w:p w14:paraId="6998F637" w14:textId="77777777" w:rsidR="00F74D8C" w:rsidRPr="00DF4FB7" w:rsidRDefault="00F74D8C" w:rsidP="00DF4FB7">
      <w:pPr>
        <w:jc w:val="both"/>
        <w:rPr>
          <w:rFonts w:ascii="Cambria" w:hAnsi="Cambria"/>
        </w:rPr>
      </w:pPr>
      <w:r w:rsidRPr="00DF4FB7">
        <w:rPr>
          <w:rFonts w:ascii="Cambria" w:hAnsi="Cambria"/>
        </w:rPr>
        <w:t>Así que lo que haremos será aumentar la frecuencia de suministro de palos de madera para igualarlo al suministro de planchas de metal, para ello, cambiamos la frecuencia de llegada de palos a 0,46. Como se muestra en el siguiente gráfico, ahora sí están igualadas las llegadas de materiales y, por ende, la agujereadora funcionará correctamente.</w:t>
      </w:r>
    </w:p>
    <w:p w14:paraId="2C2A80C3" w14:textId="77777777" w:rsidR="00F74D8C" w:rsidRDefault="00F74D8C" w:rsidP="00F74D8C">
      <w:pPr>
        <w:jc w:val="center"/>
      </w:pPr>
      <w:r>
        <w:rPr>
          <w:noProof/>
          <w14:ligatures w14:val="standardContextual"/>
        </w:rPr>
        <w:drawing>
          <wp:anchor distT="0" distB="0" distL="114300" distR="114300" simplePos="0" relativeHeight="251658254" behindDoc="0" locked="0" layoutInCell="1" allowOverlap="1" wp14:anchorId="0E85D2A7" wp14:editId="3EEF1082">
            <wp:simplePos x="0" y="0"/>
            <wp:positionH relativeFrom="margin">
              <wp:align>left</wp:align>
            </wp:positionH>
            <wp:positionV relativeFrom="paragraph">
              <wp:posOffset>0</wp:posOffset>
            </wp:positionV>
            <wp:extent cx="3416935" cy="1527175"/>
            <wp:effectExtent l="0" t="0" r="0" b="0"/>
            <wp:wrapSquare wrapText="bothSides"/>
            <wp:docPr id="1769087049" name="Imagen 7"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Gráfico, Gráfico de barras&#10;&#10;Descripción generada automáticamente"/>
                    <pic:cNvPicPr>
                      <a:picLocks noChangeAspect="1" noChangeArrowheads="1"/>
                    </pic:cNvPicPr>
                  </pic:nvPicPr>
                  <pic:blipFill>
                    <a:blip r:embed="rId84">
                      <a:extLst>
                        <a:ext uri="{28A0092B-C50C-407E-A947-70E740481C1C}">
                          <a14:useLocalDpi xmlns:a14="http://schemas.microsoft.com/office/drawing/2010/main" val="0"/>
                        </a:ext>
                      </a:extLst>
                    </a:blip>
                    <a:srcRect b="15417"/>
                    <a:stretch>
                      <a:fillRect/>
                    </a:stretch>
                  </pic:blipFill>
                  <pic:spPr bwMode="auto">
                    <a:xfrm>
                      <a:off x="0" y="0"/>
                      <a:ext cx="3416935" cy="152717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4591BC6" wp14:editId="198B5EE3">
            <wp:extent cx="1541145" cy="1506855"/>
            <wp:effectExtent l="0" t="0" r="1905" b="0"/>
            <wp:docPr id="209727643"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nterfaz de usuario gráfica, Aplicación&#10;&#10;Descripción generada automáticamente"/>
                    <pic:cNvPicPr>
                      <a:picLocks noChangeAspect="1" noChangeArrowheads="1"/>
                    </pic:cNvPicPr>
                  </pic:nvPicPr>
                  <pic:blipFill>
                    <a:blip r:embed="rId85">
                      <a:extLst>
                        <a:ext uri="{28A0092B-C50C-407E-A947-70E740481C1C}">
                          <a14:useLocalDpi xmlns:a14="http://schemas.microsoft.com/office/drawing/2010/main" val="0"/>
                        </a:ext>
                      </a:extLst>
                    </a:blip>
                    <a:srcRect l="3127" t="48360" r="68433" b="14789"/>
                    <a:stretch>
                      <a:fillRect/>
                    </a:stretch>
                  </pic:blipFill>
                  <pic:spPr bwMode="auto">
                    <a:xfrm>
                      <a:off x="0" y="0"/>
                      <a:ext cx="1541145" cy="1506855"/>
                    </a:xfrm>
                    <a:prstGeom prst="rect">
                      <a:avLst/>
                    </a:prstGeom>
                    <a:noFill/>
                    <a:ln>
                      <a:noFill/>
                    </a:ln>
                  </pic:spPr>
                </pic:pic>
              </a:graphicData>
            </a:graphic>
          </wp:inline>
        </w:drawing>
      </w:r>
    </w:p>
    <w:p w14:paraId="759A7814" w14:textId="77777777" w:rsidR="00F74D8C" w:rsidRDefault="00F74D8C" w:rsidP="00F74D8C">
      <w:pPr>
        <w:jc w:val="center"/>
      </w:pPr>
    </w:p>
    <w:p w14:paraId="41FD7CCB" w14:textId="77777777" w:rsidR="00F74D8C" w:rsidRPr="001D44D8" w:rsidRDefault="00F74D8C" w:rsidP="00F74D8C"/>
    <w:p w14:paraId="22B08B1B" w14:textId="77777777" w:rsidR="00F74D8C" w:rsidRPr="00F74D8C" w:rsidRDefault="00F74D8C" w:rsidP="00F74D8C"/>
    <w:p w14:paraId="7C2B10BD" w14:textId="282271F3" w:rsidR="58E307B4" w:rsidRDefault="58E307B4" w:rsidP="003261AB">
      <w:pPr>
        <w:pStyle w:val="Ttulo2"/>
      </w:pPr>
      <w:bookmarkStart w:id="84" w:name="_Toc167307629"/>
      <w:r w:rsidRPr="40265CBD">
        <w:t>12.4. ITERACIÓN 4</w:t>
      </w:r>
      <w:bookmarkEnd w:id="84"/>
      <w:r w:rsidRPr="40265CBD">
        <w:t xml:space="preserve"> </w:t>
      </w:r>
    </w:p>
    <w:p w14:paraId="5C7CA2E0" w14:textId="77777777" w:rsidR="00F74D8C" w:rsidRDefault="00F74D8C" w:rsidP="00F74D8C"/>
    <w:p w14:paraId="3481401F" w14:textId="1BAB6718" w:rsidR="00F74D8C" w:rsidRDefault="00F74D8C" w:rsidP="00F74D8C">
      <w:pPr>
        <w:jc w:val="center"/>
      </w:pPr>
      <w:r>
        <w:rPr>
          <w:noProof/>
        </w:rPr>
        <w:drawing>
          <wp:inline distT="0" distB="0" distL="0" distR="0" wp14:anchorId="410CB52E" wp14:editId="6699219D">
            <wp:extent cx="4097655" cy="1862455"/>
            <wp:effectExtent l="0" t="0" r="0" b="4445"/>
            <wp:docPr id="460607548" name="Imagen 10"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n que contiene Diagrama&#10;&#10;Descripción generada automáticament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97655" cy="1862455"/>
                    </a:xfrm>
                    <a:prstGeom prst="rect">
                      <a:avLst/>
                    </a:prstGeom>
                    <a:noFill/>
                    <a:ln>
                      <a:noFill/>
                    </a:ln>
                  </pic:spPr>
                </pic:pic>
              </a:graphicData>
            </a:graphic>
          </wp:inline>
        </w:drawing>
      </w:r>
    </w:p>
    <w:p w14:paraId="5D85A972" w14:textId="77777777" w:rsidR="00F74D8C" w:rsidRDefault="00F74D8C" w:rsidP="00F74D8C"/>
    <w:p w14:paraId="6BC25F7D" w14:textId="2F78A4F8" w:rsidR="00F74D8C" w:rsidRPr="00DF4FB7" w:rsidRDefault="00F74D8C" w:rsidP="00DF4FB7">
      <w:pPr>
        <w:jc w:val="both"/>
        <w:rPr>
          <w:rFonts w:ascii="Cambria" w:hAnsi="Cambria"/>
        </w:rPr>
      </w:pPr>
      <w:r w:rsidRPr="00DF4FB7">
        <w:rPr>
          <w:rFonts w:ascii="Cambria" w:hAnsi="Cambria"/>
        </w:rPr>
        <w:t>Una vez los productos salen agujereados, los productos se dirigen a la siguiente celda, de acabado superficial, por medio de AGV</w:t>
      </w:r>
      <w:r w:rsidR="00A31555" w:rsidRPr="00DF4FB7">
        <w:rPr>
          <w:rFonts w:ascii="Cambria" w:hAnsi="Cambria"/>
        </w:rPr>
        <w:t>’</w:t>
      </w:r>
      <w:r w:rsidRPr="00DF4FB7">
        <w:rPr>
          <w:rFonts w:ascii="Cambria" w:hAnsi="Cambria"/>
        </w:rPr>
        <w:t>s. En esta celda se observa que no se produce ningún bloqueo, pero sí que ambas máquinas están trabajando al 100% de su capacidad. Para solucionarlo se añadirá una máquina más de cada tipo.</w:t>
      </w:r>
    </w:p>
    <w:p w14:paraId="1AD63FE4" w14:textId="274267A2" w:rsidR="00F74D8C" w:rsidRDefault="00F74D8C" w:rsidP="00ED3C36">
      <w:pPr>
        <w:jc w:val="center"/>
      </w:pPr>
      <w:r>
        <w:rPr>
          <w:noProof/>
        </w:rPr>
        <w:drawing>
          <wp:inline distT="0" distB="0" distL="0" distR="0" wp14:anchorId="1F8F792F" wp14:editId="54E16DB3">
            <wp:extent cx="5172673" cy="2377440"/>
            <wp:effectExtent l="0" t="0" r="9525" b="3810"/>
            <wp:docPr id="474484162" name="Imagen 9" descr="Una captura de pantalla de un map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a captura de pantalla de un mapa&#10;&#10;Descripción generada automáticamente con confianza baja"/>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78812" cy="2380261"/>
                    </a:xfrm>
                    <a:prstGeom prst="rect">
                      <a:avLst/>
                    </a:prstGeom>
                    <a:noFill/>
                    <a:ln>
                      <a:noFill/>
                    </a:ln>
                  </pic:spPr>
                </pic:pic>
              </a:graphicData>
            </a:graphic>
          </wp:inline>
        </w:drawing>
      </w:r>
    </w:p>
    <w:p w14:paraId="5B5DA2D2" w14:textId="77777777" w:rsidR="00ED3C36" w:rsidRDefault="00ED3C36" w:rsidP="00F74D8C"/>
    <w:p w14:paraId="285DBC83" w14:textId="2BE4D60A" w:rsidR="00F74D8C" w:rsidRDefault="00F74D8C" w:rsidP="00ED3C36">
      <w:pPr>
        <w:jc w:val="center"/>
      </w:pPr>
      <w:r>
        <w:rPr>
          <w:noProof/>
        </w:rPr>
        <w:drawing>
          <wp:inline distT="0" distB="0" distL="0" distR="0" wp14:anchorId="5E28C0E3" wp14:editId="274A4617">
            <wp:extent cx="5151120" cy="2438400"/>
            <wp:effectExtent l="0" t="0" r="0" b="0"/>
            <wp:docPr id="1181511608" name="Imagen 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magen que contiene Interfaz de usuario gráfica&#10;&#10;Descripción generada automáticament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57616" cy="2441475"/>
                    </a:xfrm>
                    <a:prstGeom prst="rect">
                      <a:avLst/>
                    </a:prstGeom>
                    <a:noFill/>
                    <a:ln>
                      <a:noFill/>
                    </a:ln>
                  </pic:spPr>
                </pic:pic>
              </a:graphicData>
            </a:graphic>
          </wp:inline>
        </w:drawing>
      </w:r>
    </w:p>
    <w:p w14:paraId="2F15A749" w14:textId="77777777" w:rsidR="00F74D8C" w:rsidRPr="00DF4FB7" w:rsidRDefault="00F74D8C" w:rsidP="00DF4FB7">
      <w:pPr>
        <w:jc w:val="both"/>
        <w:rPr>
          <w:rFonts w:ascii="Cambria" w:hAnsi="Cambria"/>
        </w:rPr>
      </w:pPr>
      <w:r w:rsidRPr="00DF4FB7">
        <w:rPr>
          <w:rFonts w:ascii="Cambria" w:hAnsi="Cambria"/>
        </w:rPr>
        <w:t>Al añadir las máquinas como se observa en la figura, se observa que ya no están trabajando al 100%.</w:t>
      </w:r>
    </w:p>
    <w:p w14:paraId="6CBF701C" w14:textId="7BE06403" w:rsidR="00F74D8C" w:rsidRPr="00DF4FB7" w:rsidRDefault="00F74D8C" w:rsidP="00DF4FB7">
      <w:pPr>
        <w:jc w:val="both"/>
        <w:rPr>
          <w:rFonts w:ascii="Cambria" w:hAnsi="Cambria"/>
        </w:rPr>
      </w:pPr>
      <w:r w:rsidRPr="00DF4FB7">
        <w:rPr>
          <w:rFonts w:ascii="Cambria" w:hAnsi="Cambria"/>
        </w:rPr>
        <w:t>En esta iteración también</w:t>
      </w:r>
      <w:r w:rsidR="00E1656C">
        <w:rPr>
          <w:rFonts w:ascii="Cambria" w:hAnsi="Cambria"/>
        </w:rPr>
        <w:t xml:space="preserve"> </w:t>
      </w:r>
      <w:r w:rsidR="002247EF">
        <w:rPr>
          <w:rFonts w:ascii="Cambria" w:hAnsi="Cambria"/>
        </w:rPr>
        <w:t xml:space="preserve">se observa </w:t>
      </w:r>
      <w:r w:rsidRPr="00DF4FB7">
        <w:rPr>
          <w:rFonts w:ascii="Cambria" w:hAnsi="Cambria"/>
        </w:rPr>
        <w:t xml:space="preserve">a la salida de la celda de almacén superficial, </w:t>
      </w:r>
      <w:r w:rsidR="002247EF">
        <w:rPr>
          <w:rFonts w:ascii="Cambria" w:hAnsi="Cambria"/>
        </w:rPr>
        <w:t xml:space="preserve">de que </w:t>
      </w:r>
      <w:r w:rsidRPr="00DF4FB7">
        <w:rPr>
          <w:rFonts w:ascii="Cambria" w:hAnsi="Cambria"/>
        </w:rPr>
        <w:t>se queda</w:t>
      </w:r>
      <w:r w:rsidR="002247EF">
        <w:rPr>
          <w:rFonts w:ascii="Cambria" w:hAnsi="Cambria"/>
        </w:rPr>
        <w:t>n</w:t>
      </w:r>
      <w:r w:rsidRPr="00DF4FB7">
        <w:rPr>
          <w:rFonts w:ascii="Cambria" w:hAnsi="Cambria"/>
        </w:rPr>
        <w:t xml:space="preserve"> productos esperando a ser recogidos. Para solucionar esto, simplemente </w:t>
      </w:r>
      <w:r w:rsidR="002247EF">
        <w:rPr>
          <w:rFonts w:ascii="Cambria" w:hAnsi="Cambria"/>
        </w:rPr>
        <w:t>se</w:t>
      </w:r>
      <w:r w:rsidRPr="00DF4FB7">
        <w:rPr>
          <w:rFonts w:ascii="Cambria" w:hAnsi="Cambria"/>
        </w:rPr>
        <w:t xml:space="preserve"> añad</w:t>
      </w:r>
      <w:r w:rsidR="002247EF">
        <w:rPr>
          <w:rFonts w:ascii="Cambria" w:hAnsi="Cambria"/>
        </w:rPr>
        <w:t xml:space="preserve">en </w:t>
      </w:r>
      <w:r w:rsidRPr="00DF4FB7">
        <w:rPr>
          <w:rFonts w:ascii="Cambria" w:hAnsi="Cambria"/>
        </w:rPr>
        <w:t>más AGV</w:t>
      </w:r>
      <w:r w:rsidR="00ED3C36" w:rsidRPr="00DF4FB7">
        <w:rPr>
          <w:rFonts w:ascii="Cambria" w:hAnsi="Cambria"/>
        </w:rPr>
        <w:t>’</w:t>
      </w:r>
      <w:r w:rsidRPr="00DF4FB7">
        <w:rPr>
          <w:rFonts w:ascii="Cambria" w:hAnsi="Cambria"/>
        </w:rPr>
        <w:t xml:space="preserve">s a la línea encargada </w:t>
      </w:r>
      <w:r w:rsidR="00FE2CEB" w:rsidRPr="00DF4FB7">
        <w:rPr>
          <w:rFonts w:ascii="Cambria" w:hAnsi="Cambria"/>
        </w:rPr>
        <w:t>de</w:t>
      </w:r>
      <w:r w:rsidRPr="00DF4FB7">
        <w:rPr>
          <w:rFonts w:ascii="Cambria" w:hAnsi="Cambria"/>
        </w:rPr>
        <w:t xml:space="preserve"> transporta</w:t>
      </w:r>
      <w:r w:rsidR="00FE2CEB" w:rsidRPr="00DF4FB7">
        <w:rPr>
          <w:rFonts w:ascii="Cambria" w:hAnsi="Cambria"/>
        </w:rPr>
        <w:t>r</w:t>
      </w:r>
      <w:r w:rsidRPr="00DF4FB7">
        <w:rPr>
          <w:rFonts w:ascii="Cambria" w:hAnsi="Cambria"/>
        </w:rPr>
        <w:t>los.</w:t>
      </w:r>
    </w:p>
    <w:p w14:paraId="21C699E1" w14:textId="77777777" w:rsidR="00F74D8C" w:rsidRDefault="00F74D8C" w:rsidP="00F74D8C"/>
    <w:p w14:paraId="6BF7759E" w14:textId="77777777" w:rsidR="00FE2CEB" w:rsidRDefault="00FE2CEB" w:rsidP="00F74D8C"/>
    <w:p w14:paraId="275B4387" w14:textId="77777777" w:rsidR="00FE2CEB" w:rsidRDefault="00FE2CEB" w:rsidP="00F74D8C"/>
    <w:p w14:paraId="62943282" w14:textId="77777777" w:rsidR="00FE2CEB" w:rsidRDefault="00FE2CEB" w:rsidP="00F74D8C"/>
    <w:p w14:paraId="6CD98DD1" w14:textId="77777777" w:rsidR="00FE2CEB" w:rsidRDefault="00FE2CEB" w:rsidP="00F74D8C"/>
    <w:p w14:paraId="2FEC9BF5" w14:textId="77777777" w:rsidR="00FE2CEB" w:rsidRDefault="00FE2CEB" w:rsidP="00F74D8C"/>
    <w:p w14:paraId="4D18097E" w14:textId="77777777" w:rsidR="00FE2CEB" w:rsidRPr="00F74D8C" w:rsidRDefault="00FE2CEB" w:rsidP="00F74D8C"/>
    <w:p w14:paraId="10F56771" w14:textId="25A438C4" w:rsidR="58E307B4" w:rsidRDefault="58E307B4" w:rsidP="003261AB">
      <w:pPr>
        <w:pStyle w:val="Ttulo2"/>
      </w:pPr>
      <w:bookmarkStart w:id="85" w:name="_Toc167307630"/>
      <w:r w:rsidRPr="40265CBD">
        <w:t>12.5. ITERACIÓN 5</w:t>
      </w:r>
      <w:bookmarkEnd w:id="85"/>
      <w:r w:rsidRPr="40265CBD">
        <w:t xml:space="preserve"> </w:t>
      </w:r>
    </w:p>
    <w:p w14:paraId="3F125C31" w14:textId="77777777" w:rsidR="00B4475C" w:rsidRPr="002247EF" w:rsidRDefault="00B4475C" w:rsidP="00A859F2">
      <w:pPr>
        <w:jc w:val="both"/>
        <w:rPr>
          <w:rFonts w:ascii="Cambria" w:hAnsi="Cambria"/>
        </w:rPr>
      </w:pPr>
      <w:r w:rsidRPr="002247EF">
        <w:rPr>
          <w:rFonts w:ascii="Cambria" w:hAnsi="Cambria"/>
        </w:rPr>
        <w:t>Tras la salida de los productos de la celda de acabado superficial, estos pasarán por primera vez por la celda de control de calidad. Como se muestra en el siguiente gráfico, no se produce ningún problema de momento en esta celda, pero es probable que en un futuro se produzca debido a que aún tienen que llegar más productos de otras celdas al control de calidad, por lo que pasaremos directamente a la siguiente celda, la de remachado.</w:t>
      </w:r>
    </w:p>
    <w:p w14:paraId="3E67A74E" w14:textId="7971F8B0" w:rsidR="00B4475C" w:rsidRDefault="00B4475C" w:rsidP="00B4475C">
      <w:pPr>
        <w:jc w:val="center"/>
      </w:pPr>
      <w:r>
        <w:rPr>
          <w:noProof/>
        </w:rPr>
        <w:drawing>
          <wp:inline distT="0" distB="0" distL="0" distR="0" wp14:anchorId="40BE7BE9" wp14:editId="7EEA314B">
            <wp:extent cx="3242945" cy="2573655"/>
            <wp:effectExtent l="0" t="0" r="0" b="0"/>
            <wp:docPr id="1048016611" name="Imagen 1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nterfaz de usuario gráfica&#10;&#10;Descripción generada automáticament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42945" cy="2573655"/>
                    </a:xfrm>
                    <a:prstGeom prst="rect">
                      <a:avLst/>
                    </a:prstGeom>
                    <a:noFill/>
                    <a:ln>
                      <a:noFill/>
                    </a:ln>
                  </pic:spPr>
                </pic:pic>
              </a:graphicData>
            </a:graphic>
          </wp:inline>
        </w:drawing>
      </w:r>
    </w:p>
    <w:p w14:paraId="298A3D92" w14:textId="376142C4" w:rsidR="00B4475C" w:rsidRPr="002247EF" w:rsidRDefault="00B4475C" w:rsidP="00540FA7">
      <w:pPr>
        <w:jc w:val="both"/>
        <w:rPr>
          <w:rFonts w:ascii="Cambria" w:hAnsi="Cambria"/>
        </w:rPr>
      </w:pPr>
      <w:r w:rsidRPr="002247EF">
        <w:rPr>
          <w:rFonts w:ascii="Cambria" w:hAnsi="Cambria"/>
        </w:rPr>
        <w:t xml:space="preserve">En la celda de remachado, se puede observar un cuello de botella en los almacenes previos, y si vemos las estadísticas de la celda de ensamblado, </w:t>
      </w:r>
      <w:r w:rsidR="00504E50">
        <w:rPr>
          <w:rFonts w:ascii="Cambria" w:hAnsi="Cambria"/>
        </w:rPr>
        <w:t>en</w:t>
      </w:r>
      <w:r w:rsidRPr="002247EF">
        <w:rPr>
          <w:rFonts w:ascii="Cambria" w:hAnsi="Cambria"/>
        </w:rPr>
        <w:t xml:space="preserve"> la máquina de ensamblado</w:t>
      </w:r>
      <w:r w:rsidR="00402AD6">
        <w:rPr>
          <w:rFonts w:ascii="Cambria" w:hAnsi="Cambria"/>
        </w:rPr>
        <w:t xml:space="preserve"> se</w:t>
      </w:r>
      <w:r w:rsidRPr="002247EF">
        <w:rPr>
          <w:rFonts w:ascii="Cambria" w:hAnsi="Cambria"/>
        </w:rPr>
        <w:t xml:space="preserve"> tiene un alto porcentaje de collecting. Esto se debe a que está esperando a alguno de los 3 materiales a ser ensamblados, si </w:t>
      </w:r>
      <w:r w:rsidR="000120C7">
        <w:rPr>
          <w:rFonts w:ascii="Cambria" w:hAnsi="Cambria"/>
        </w:rPr>
        <w:t xml:space="preserve">se ve </w:t>
      </w:r>
      <w:r w:rsidRPr="002247EF">
        <w:rPr>
          <w:rFonts w:ascii="Cambria" w:hAnsi="Cambria"/>
        </w:rPr>
        <w:t>la simulación, vemos que el material que falta son los remaches. Así que para solucionarlo aumentaremos la frecuencia de suministro de remaches a 2 remaches por minuto.</w:t>
      </w:r>
    </w:p>
    <w:p w14:paraId="3768C289" w14:textId="3E13720A" w:rsidR="00B4475C" w:rsidRDefault="00B4475C" w:rsidP="00B4475C">
      <w:pPr>
        <w:rPr>
          <w:noProof/>
        </w:rPr>
      </w:pPr>
      <w:r>
        <w:rPr>
          <w:noProof/>
        </w:rPr>
        <w:drawing>
          <wp:inline distT="0" distB="0" distL="0" distR="0" wp14:anchorId="66A46D43" wp14:editId="2A7DFB03">
            <wp:extent cx="5393055" cy="4326255"/>
            <wp:effectExtent l="0" t="0" r="0" b="0"/>
            <wp:docPr id="1789054312" name="Imagen 1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n que contiene Interfaz de usuario gráfica&#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3055" cy="4326255"/>
                    </a:xfrm>
                    <a:prstGeom prst="rect">
                      <a:avLst/>
                    </a:prstGeom>
                    <a:noFill/>
                    <a:ln>
                      <a:noFill/>
                    </a:ln>
                  </pic:spPr>
                </pic:pic>
              </a:graphicData>
            </a:graphic>
          </wp:inline>
        </w:drawing>
      </w:r>
    </w:p>
    <w:p w14:paraId="48FBD9F6" w14:textId="77777777" w:rsidR="00B4475C" w:rsidRPr="002247EF" w:rsidRDefault="00B4475C" w:rsidP="00B4475C">
      <w:pPr>
        <w:rPr>
          <w:rFonts w:ascii="Cambria" w:hAnsi="Cambria"/>
          <w:noProof/>
        </w:rPr>
      </w:pPr>
      <w:r w:rsidRPr="002247EF">
        <w:rPr>
          <w:rFonts w:ascii="Cambria" w:hAnsi="Cambria"/>
          <w:noProof/>
        </w:rPr>
        <w:t>Tras solucinar este problema, se observa que al aumentar la salida de piezas remachadas, la máquina de pintado va a aumentar al 100% de trabajo como se observa en el siguiente gráfico.</w:t>
      </w:r>
    </w:p>
    <w:p w14:paraId="00E58431" w14:textId="0089943D" w:rsidR="00B4475C" w:rsidRDefault="00B4475C" w:rsidP="00B4475C">
      <w:pPr>
        <w:jc w:val="center"/>
      </w:pPr>
      <w:r>
        <w:rPr>
          <w:noProof/>
        </w:rPr>
        <w:drawing>
          <wp:inline distT="0" distB="0" distL="0" distR="0" wp14:anchorId="4D009874" wp14:editId="07B9DE16">
            <wp:extent cx="3039745" cy="2201545"/>
            <wp:effectExtent l="0" t="0" r="8255" b="8255"/>
            <wp:docPr id="1868949792" name="Imagen 12"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agrama&#10;&#10;Descripción generada automáticamente con confianza media"/>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39745" cy="2201545"/>
                    </a:xfrm>
                    <a:prstGeom prst="rect">
                      <a:avLst/>
                    </a:prstGeom>
                    <a:noFill/>
                    <a:ln>
                      <a:noFill/>
                    </a:ln>
                  </pic:spPr>
                </pic:pic>
              </a:graphicData>
            </a:graphic>
          </wp:inline>
        </w:drawing>
      </w:r>
    </w:p>
    <w:p w14:paraId="000D0CC5" w14:textId="259899D9" w:rsidR="00B4475C" w:rsidRPr="002247EF" w:rsidRDefault="00B4475C" w:rsidP="00B4475C">
      <w:pPr>
        <w:rPr>
          <w:rFonts w:ascii="Cambria" w:hAnsi="Cambria"/>
        </w:rPr>
      </w:pPr>
      <w:r w:rsidRPr="002247EF">
        <w:rPr>
          <w:rFonts w:ascii="Cambria" w:hAnsi="Cambria"/>
        </w:rPr>
        <w:t xml:space="preserve">Para solucionar esto, </w:t>
      </w:r>
      <w:r w:rsidR="00B83D77">
        <w:rPr>
          <w:rFonts w:ascii="Cambria" w:hAnsi="Cambria"/>
        </w:rPr>
        <w:t>se añaden</w:t>
      </w:r>
      <w:r w:rsidRPr="002247EF">
        <w:rPr>
          <w:rFonts w:ascii="Cambria" w:hAnsi="Cambria"/>
        </w:rPr>
        <w:t xml:space="preserve"> cuatro máquinas más de pintado, de tal forma que aliviamos así la producción de pintado.</w:t>
      </w:r>
    </w:p>
    <w:p w14:paraId="52B66A2D" w14:textId="1ADCA9A2" w:rsidR="00B4475C" w:rsidRPr="00B4475C" w:rsidRDefault="00B4475C" w:rsidP="00B4475C">
      <w:pPr>
        <w:rPr>
          <w:noProof/>
        </w:rPr>
      </w:pPr>
      <w:r>
        <w:rPr>
          <w:noProof/>
        </w:rPr>
        <w:t xml:space="preserve"> </w:t>
      </w:r>
      <w:r>
        <w:rPr>
          <w:noProof/>
        </w:rPr>
        <w:drawing>
          <wp:inline distT="0" distB="0" distL="0" distR="0" wp14:anchorId="2AE5704F" wp14:editId="323D89D3">
            <wp:extent cx="5401945" cy="3310255"/>
            <wp:effectExtent l="0" t="0" r="8255" b="4445"/>
            <wp:docPr id="1395160464" name="Imagen 1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magen que contiene Interfaz de usuario gráfica&#10;&#10;Descripción generada automá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1945" cy="3310255"/>
                    </a:xfrm>
                    <a:prstGeom prst="rect">
                      <a:avLst/>
                    </a:prstGeom>
                    <a:noFill/>
                    <a:ln>
                      <a:noFill/>
                    </a:ln>
                  </pic:spPr>
                </pic:pic>
              </a:graphicData>
            </a:graphic>
          </wp:inline>
        </w:drawing>
      </w:r>
    </w:p>
    <w:p w14:paraId="1EE74D53" w14:textId="0CFB742A" w:rsidR="58E307B4" w:rsidRDefault="58E307B4" w:rsidP="003261AB">
      <w:pPr>
        <w:pStyle w:val="Ttulo2"/>
      </w:pPr>
      <w:bookmarkStart w:id="86" w:name="_Toc167307631"/>
      <w:r w:rsidRPr="40265CBD">
        <w:t>12.6. ITERACIÓN 6</w:t>
      </w:r>
      <w:bookmarkEnd w:id="86"/>
      <w:r w:rsidRPr="40265CBD">
        <w:t xml:space="preserve"> </w:t>
      </w:r>
    </w:p>
    <w:p w14:paraId="75C6EA67" w14:textId="05F2EBCA" w:rsidR="005C6693" w:rsidRPr="002247EF" w:rsidRDefault="005C6693" w:rsidP="002247EF">
      <w:pPr>
        <w:jc w:val="both"/>
        <w:rPr>
          <w:rFonts w:ascii="Cambria" w:hAnsi="Cambria"/>
        </w:rPr>
      </w:pPr>
      <w:r w:rsidRPr="002247EF">
        <w:rPr>
          <w:rFonts w:ascii="Cambria" w:hAnsi="Cambria"/>
        </w:rPr>
        <w:t xml:space="preserve">Como </w:t>
      </w:r>
      <w:r w:rsidR="00063034">
        <w:rPr>
          <w:rFonts w:ascii="Cambria" w:hAnsi="Cambria"/>
        </w:rPr>
        <w:t>se menciona</w:t>
      </w:r>
      <w:r w:rsidRPr="002247EF">
        <w:rPr>
          <w:rFonts w:ascii="Cambria" w:hAnsi="Cambria"/>
        </w:rPr>
        <w:t xml:space="preserve"> anteriormente, ahora en la celda de control de calidad sí van a llegar todos los productos que tienen que pasar durante el proceso, y el porcentaje de producción de las máquinas se ha visto afectado.</w:t>
      </w:r>
    </w:p>
    <w:p w14:paraId="6B1B74D7" w14:textId="628F6ED5" w:rsidR="005C6693" w:rsidRDefault="005C6693" w:rsidP="00FE2CEB">
      <w:pPr>
        <w:jc w:val="center"/>
        <w:rPr>
          <w:noProof/>
        </w:rPr>
      </w:pPr>
      <w:r>
        <w:rPr>
          <w:noProof/>
        </w:rPr>
        <w:drawing>
          <wp:inline distT="0" distB="0" distL="0" distR="0" wp14:anchorId="796D0DCB" wp14:editId="4FB0D9F6">
            <wp:extent cx="4935788" cy="3543300"/>
            <wp:effectExtent l="0" t="0" r="0" b="0"/>
            <wp:docPr id="2041703444" name="Imagen 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terfaz de usuario gráfica&#10;&#10;Descripción generada automáticament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50792" cy="3554071"/>
                    </a:xfrm>
                    <a:prstGeom prst="rect">
                      <a:avLst/>
                    </a:prstGeom>
                    <a:noFill/>
                    <a:ln>
                      <a:noFill/>
                    </a:ln>
                  </pic:spPr>
                </pic:pic>
              </a:graphicData>
            </a:graphic>
          </wp:inline>
        </w:drawing>
      </w:r>
    </w:p>
    <w:p w14:paraId="175E4D06" w14:textId="54280411" w:rsidR="005C6693" w:rsidRPr="0013117F" w:rsidRDefault="005C6693" w:rsidP="0013117F">
      <w:pPr>
        <w:jc w:val="both"/>
        <w:rPr>
          <w:rFonts w:ascii="Cambria" w:hAnsi="Cambria"/>
          <w:noProof/>
        </w:rPr>
      </w:pPr>
      <w:r w:rsidRPr="0013117F">
        <w:rPr>
          <w:rFonts w:ascii="Cambria" w:hAnsi="Cambria"/>
          <w:noProof/>
        </w:rPr>
        <w:t xml:space="preserve">Lo primero </w:t>
      </w:r>
      <w:r w:rsidR="00F61700">
        <w:rPr>
          <w:rFonts w:ascii="Cambria" w:hAnsi="Cambria"/>
          <w:noProof/>
        </w:rPr>
        <w:t>a hacer</w:t>
      </w:r>
      <w:r w:rsidRPr="0013117F">
        <w:rPr>
          <w:rFonts w:ascii="Cambria" w:hAnsi="Cambria"/>
          <w:noProof/>
        </w:rPr>
        <w:t xml:space="preserve">, para solucionar el cuello de </w:t>
      </w:r>
      <w:r w:rsidR="00F61700">
        <w:rPr>
          <w:rFonts w:ascii="Cambria" w:hAnsi="Cambria"/>
          <w:noProof/>
        </w:rPr>
        <w:t>b</w:t>
      </w:r>
      <w:r w:rsidRPr="0013117F">
        <w:rPr>
          <w:rFonts w:ascii="Cambria" w:hAnsi="Cambria"/>
          <w:noProof/>
        </w:rPr>
        <w:t>otella que se forma en el almacén previo, que como se puede ver en el gráfico anterior, los productos están esperando a ser transportadas, será añadir un nuevo brazo robot para agilizar el proceso.</w:t>
      </w:r>
    </w:p>
    <w:p w14:paraId="17BDAED5" w14:textId="14016403" w:rsidR="005C6693" w:rsidRPr="0013117F" w:rsidRDefault="005C6693" w:rsidP="0013117F">
      <w:pPr>
        <w:jc w:val="both"/>
        <w:rPr>
          <w:rFonts w:ascii="Cambria" w:hAnsi="Cambria"/>
          <w:noProof/>
        </w:rPr>
      </w:pPr>
      <w:r w:rsidRPr="0013117F">
        <w:rPr>
          <w:rFonts w:ascii="Cambria" w:hAnsi="Cambria"/>
          <w:noProof/>
        </w:rPr>
        <w:t xml:space="preserve">Además, también </w:t>
      </w:r>
      <w:r w:rsidR="001031F8">
        <w:rPr>
          <w:rFonts w:ascii="Cambria" w:hAnsi="Cambria"/>
          <w:noProof/>
        </w:rPr>
        <w:t>se</w:t>
      </w:r>
      <w:r w:rsidRPr="0013117F">
        <w:rPr>
          <w:rFonts w:ascii="Cambria" w:hAnsi="Cambria"/>
          <w:noProof/>
        </w:rPr>
        <w:t xml:space="preserve"> ve que el porcentaje de trabajo de la cámara de visión artificial es cercano al 100%, por lo que </w:t>
      </w:r>
      <w:r w:rsidR="00205E42">
        <w:rPr>
          <w:rFonts w:ascii="Cambria" w:hAnsi="Cambria"/>
          <w:noProof/>
        </w:rPr>
        <w:t xml:space="preserve">se añade </w:t>
      </w:r>
      <w:r w:rsidRPr="0013117F">
        <w:rPr>
          <w:rFonts w:ascii="Cambria" w:hAnsi="Cambria"/>
          <w:noProof/>
        </w:rPr>
        <w:t>una nueva estación de visión artificial para agilizarlo.</w:t>
      </w:r>
    </w:p>
    <w:p w14:paraId="67A2704F" w14:textId="77777777" w:rsidR="00FE2CEB" w:rsidRDefault="00FE2CEB" w:rsidP="005C6693">
      <w:pPr>
        <w:rPr>
          <w:noProof/>
        </w:rPr>
      </w:pPr>
    </w:p>
    <w:p w14:paraId="62E8D813" w14:textId="57516E0D" w:rsidR="005C6693" w:rsidRDefault="005C6693" w:rsidP="005C6693">
      <w:pPr>
        <w:rPr>
          <w:noProof/>
        </w:rPr>
      </w:pPr>
      <w:r>
        <w:rPr>
          <w:noProof/>
        </w:rPr>
        <w:t xml:space="preserve"> </w:t>
      </w:r>
      <w:r>
        <w:rPr>
          <w:noProof/>
        </w:rPr>
        <w:drawing>
          <wp:inline distT="0" distB="0" distL="0" distR="0" wp14:anchorId="67B715A9" wp14:editId="03B1CEA6">
            <wp:extent cx="5393055" cy="2887345"/>
            <wp:effectExtent l="0" t="0" r="0" b="8255"/>
            <wp:docPr id="1294031932"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agrama&#10;&#10;Descripción generada automáticament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93055" cy="2887345"/>
                    </a:xfrm>
                    <a:prstGeom prst="rect">
                      <a:avLst/>
                    </a:prstGeom>
                    <a:noFill/>
                    <a:ln>
                      <a:noFill/>
                    </a:ln>
                  </pic:spPr>
                </pic:pic>
              </a:graphicData>
            </a:graphic>
          </wp:inline>
        </w:drawing>
      </w:r>
    </w:p>
    <w:p w14:paraId="19B641AC" w14:textId="77777777" w:rsidR="005C6693" w:rsidRPr="0013117F" w:rsidRDefault="005C6693" w:rsidP="0013117F">
      <w:pPr>
        <w:jc w:val="both"/>
        <w:rPr>
          <w:rStyle w:val="normaltextrun"/>
          <w:rFonts w:ascii="Cambria" w:hAnsi="Cambria"/>
          <w:color w:val="000000"/>
          <w:shd w:val="clear" w:color="auto" w:fill="FFFFFF"/>
        </w:rPr>
      </w:pPr>
      <w:r w:rsidRPr="0013117F">
        <w:rPr>
          <w:rStyle w:val="normaltextrun"/>
          <w:rFonts w:ascii="Cambria" w:hAnsi="Cambria"/>
          <w:color w:val="000000"/>
          <w:shd w:val="clear" w:color="auto" w:fill="FFFFFF"/>
        </w:rPr>
        <w:t>Debido a la peculiaridad de esta celda y que es visitada en varias ocasiones y por distintos productos, los tiempos de trabajos.</w:t>
      </w:r>
    </w:p>
    <w:p w14:paraId="4B00934D" w14:textId="77777777" w:rsidR="005C6693" w:rsidRPr="005C6693" w:rsidRDefault="005C6693" w:rsidP="005C6693"/>
    <w:p w14:paraId="60EAB1A8" w14:textId="7480D1BF" w:rsidR="58E307B4" w:rsidRDefault="58E307B4" w:rsidP="003261AB">
      <w:pPr>
        <w:pStyle w:val="Ttulo2"/>
      </w:pPr>
      <w:bookmarkStart w:id="87" w:name="_Toc167307632"/>
      <w:r w:rsidRPr="40265CBD">
        <w:t>12.7.</w:t>
      </w:r>
      <w:r w:rsidR="005B2D2C">
        <w:t xml:space="preserve"> </w:t>
      </w:r>
      <w:r w:rsidRPr="40265CBD">
        <w:t>ITERACIÓN 7</w:t>
      </w:r>
      <w:bookmarkEnd w:id="87"/>
      <w:r w:rsidRPr="40265CBD">
        <w:t xml:space="preserve"> </w:t>
      </w:r>
    </w:p>
    <w:p w14:paraId="545676A5" w14:textId="0364816A" w:rsidR="00C96230" w:rsidRPr="0013117F" w:rsidRDefault="00C96230" w:rsidP="0013117F">
      <w:pPr>
        <w:jc w:val="both"/>
        <w:rPr>
          <w:rStyle w:val="eop"/>
          <w:rFonts w:ascii="Cambria" w:hAnsi="Cambria"/>
          <w:color w:val="000000"/>
          <w:shd w:val="clear" w:color="auto" w:fill="FFFFFF"/>
        </w:rPr>
      </w:pPr>
      <w:r w:rsidRPr="0013117F">
        <w:rPr>
          <w:rStyle w:val="normaltextrun"/>
          <w:rFonts w:ascii="Cambria" w:hAnsi="Cambria"/>
          <w:color w:val="000000"/>
          <w:shd w:val="clear" w:color="auto" w:fill="FFFFFF"/>
        </w:rPr>
        <w:t xml:space="preserve">Una vez que el control de calidad funciona correctamente, podemos ir a la siguiente y </w:t>
      </w:r>
      <w:r w:rsidR="00FE2CEB" w:rsidRPr="0013117F">
        <w:rPr>
          <w:rStyle w:val="normaltextrun"/>
          <w:rFonts w:ascii="Cambria" w:hAnsi="Cambria"/>
          <w:color w:val="000000"/>
          <w:shd w:val="clear" w:color="auto" w:fill="FFFFFF"/>
        </w:rPr>
        <w:t>última</w:t>
      </w:r>
      <w:r w:rsidRPr="0013117F">
        <w:rPr>
          <w:rStyle w:val="normaltextrun"/>
          <w:rFonts w:ascii="Cambria" w:hAnsi="Cambria"/>
          <w:color w:val="000000"/>
          <w:shd w:val="clear" w:color="auto" w:fill="FFFFFF"/>
        </w:rPr>
        <w:t xml:space="preserve"> celda, el empaquetado. Lo primero que </w:t>
      </w:r>
      <w:r w:rsidR="00205E42">
        <w:rPr>
          <w:rStyle w:val="normaltextrun"/>
          <w:rFonts w:ascii="Cambria" w:hAnsi="Cambria"/>
          <w:color w:val="000000"/>
          <w:shd w:val="clear" w:color="auto" w:fill="FFFFFF"/>
        </w:rPr>
        <w:t xml:space="preserve">se observa </w:t>
      </w:r>
      <w:r w:rsidRPr="0013117F">
        <w:rPr>
          <w:rStyle w:val="normaltextrun"/>
          <w:rFonts w:ascii="Cambria" w:hAnsi="Cambria"/>
          <w:color w:val="000000"/>
          <w:shd w:val="clear" w:color="auto" w:fill="FFFFFF"/>
        </w:rPr>
        <w:t>es que las empaquetadoras se encuentran en estado de ocio y que la causa de ello es la falta de la materia prima cajas para el empaquetamiento.</w:t>
      </w:r>
      <w:r w:rsidRPr="0013117F">
        <w:rPr>
          <w:rStyle w:val="eop"/>
          <w:rFonts w:ascii="Cambria" w:hAnsi="Cambria"/>
          <w:color w:val="000000"/>
          <w:shd w:val="clear" w:color="auto" w:fill="FFFFFF"/>
        </w:rPr>
        <w:t> </w:t>
      </w:r>
    </w:p>
    <w:p w14:paraId="14128723" w14:textId="6A990F10" w:rsidR="00C96230" w:rsidRDefault="00C96230" w:rsidP="00C96230">
      <w:pPr>
        <w:jc w:val="center"/>
        <w:rPr>
          <w:b/>
          <w:bCs/>
        </w:rPr>
      </w:pPr>
      <w:r>
        <w:rPr>
          <w:noProof/>
        </w:rPr>
        <w:drawing>
          <wp:inline distT="0" distB="0" distL="0" distR="0" wp14:anchorId="776D9E0F" wp14:editId="73BB1171">
            <wp:extent cx="4309745" cy="2887345"/>
            <wp:effectExtent l="0" t="0" r="0" b="8255"/>
            <wp:docPr id="1647824707"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nterfaz de usuario gráfica, Aplicación&#10;&#10;Descripción generada automáticament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09745" cy="2887345"/>
                    </a:xfrm>
                    <a:prstGeom prst="rect">
                      <a:avLst/>
                    </a:prstGeom>
                    <a:noFill/>
                    <a:ln>
                      <a:noFill/>
                    </a:ln>
                  </pic:spPr>
                </pic:pic>
              </a:graphicData>
            </a:graphic>
          </wp:inline>
        </w:drawing>
      </w:r>
    </w:p>
    <w:p w14:paraId="25D71279" w14:textId="32B95307" w:rsidR="00C96230" w:rsidRPr="0013117F" w:rsidRDefault="00C96230" w:rsidP="00540FA7">
      <w:pPr>
        <w:pStyle w:val="paragraph"/>
        <w:spacing w:before="0" w:beforeAutospacing="0" w:after="0" w:afterAutospacing="0"/>
        <w:jc w:val="both"/>
        <w:textAlignment w:val="baseline"/>
        <w:rPr>
          <w:rStyle w:val="normaltextrun"/>
          <w:rFonts w:ascii="Cambria" w:eastAsiaTheme="majorEastAsia" w:hAnsi="Cambria" w:cs="Segoe UI"/>
        </w:rPr>
      </w:pPr>
      <w:r w:rsidRPr="0013117F">
        <w:rPr>
          <w:rStyle w:val="normaltextrun"/>
          <w:rFonts w:ascii="Cambria" w:eastAsiaTheme="majorEastAsia" w:hAnsi="Cambria" w:cs="Segoe UI"/>
        </w:rPr>
        <w:t xml:space="preserve">Se procede a aumentar la frecuencia de suministro de las cajas a una cada 2 min, así como distribuir la llegada de cajas de forma </w:t>
      </w:r>
      <w:r w:rsidR="00AF6B9C">
        <w:rPr>
          <w:rStyle w:val="normaltextrun"/>
          <w:rFonts w:ascii="Cambria" w:eastAsiaTheme="majorEastAsia" w:hAnsi="Cambria" w:cs="Segoe UI"/>
        </w:rPr>
        <w:t>equitativa</w:t>
      </w:r>
      <w:r w:rsidRPr="0013117F">
        <w:rPr>
          <w:rStyle w:val="normaltextrun"/>
          <w:rFonts w:ascii="Cambria" w:eastAsiaTheme="majorEastAsia" w:hAnsi="Cambria" w:cs="Segoe UI"/>
        </w:rPr>
        <w:t xml:space="preserve"> a todas las empaquetadoras para que no </w:t>
      </w:r>
      <w:r w:rsidR="005A274E">
        <w:rPr>
          <w:rStyle w:val="normaltextrun"/>
          <w:rFonts w:ascii="Cambria" w:eastAsiaTheme="majorEastAsia" w:hAnsi="Cambria" w:cs="Segoe UI"/>
        </w:rPr>
        <w:t>se dirijan</w:t>
      </w:r>
      <w:r w:rsidRPr="0013117F">
        <w:rPr>
          <w:rStyle w:val="normaltextrun"/>
          <w:rFonts w:ascii="Cambria" w:eastAsiaTheme="majorEastAsia" w:hAnsi="Cambria" w:cs="Segoe UI"/>
        </w:rPr>
        <w:t xml:space="preserve"> todas a las primeras.</w:t>
      </w:r>
    </w:p>
    <w:p w14:paraId="46EC6DBE" w14:textId="77777777" w:rsidR="00C96230" w:rsidRPr="0013117F" w:rsidRDefault="00C96230" w:rsidP="00C96230">
      <w:pPr>
        <w:pStyle w:val="paragraph"/>
        <w:spacing w:before="0" w:beforeAutospacing="0" w:after="0" w:afterAutospacing="0"/>
        <w:textAlignment w:val="baseline"/>
        <w:rPr>
          <w:rFonts w:ascii="Cambria" w:eastAsiaTheme="majorEastAsia" w:hAnsi="Cambria"/>
        </w:rPr>
      </w:pPr>
    </w:p>
    <w:p w14:paraId="773AFE4B" w14:textId="77777777" w:rsidR="00C96230" w:rsidRPr="0013117F" w:rsidRDefault="00C96230" w:rsidP="00D60366">
      <w:pPr>
        <w:pStyle w:val="paragraph"/>
        <w:spacing w:before="0" w:beforeAutospacing="0" w:after="0" w:afterAutospacing="0"/>
        <w:jc w:val="both"/>
        <w:textAlignment w:val="baseline"/>
        <w:rPr>
          <w:rFonts w:ascii="Cambria" w:hAnsi="Cambria" w:cs="Segoe UI"/>
        </w:rPr>
      </w:pPr>
      <w:r w:rsidRPr="0013117F">
        <w:rPr>
          <w:rStyle w:val="normaltextrun"/>
          <w:rFonts w:ascii="Cambria" w:eastAsiaTheme="majorEastAsia" w:hAnsi="Cambria" w:cs="Segoe UI"/>
        </w:rPr>
        <w:t>Se observa que el estado de las empaquetadoras pasa a ser mayoritariamente collecting, debido a que están esperando que lleguen los productos finales, para poder ser empaquetados. </w:t>
      </w:r>
      <w:r w:rsidRPr="0013117F">
        <w:rPr>
          <w:rStyle w:val="eop"/>
          <w:rFonts w:ascii="Cambria" w:eastAsiaTheme="majorEastAsia" w:hAnsi="Cambria" w:cs="Segoe UI"/>
        </w:rPr>
        <w:t> </w:t>
      </w:r>
    </w:p>
    <w:p w14:paraId="2D3A6F25" w14:textId="520B447C" w:rsidR="00C96230" w:rsidRDefault="00C96230" w:rsidP="00C96230">
      <w:pPr>
        <w:jc w:val="center"/>
        <w:rPr>
          <w:b/>
          <w:bCs/>
          <w:sz w:val="22"/>
          <w:szCs w:val="22"/>
        </w:rPr>
      </w:pPr>
      <w:r>
        <w:rPr>
          <w:noProof/>
        </w:rPr>
        <w:drawing>
          <wp:inline distT="0" distB="0" distL="0" distR="0" wp14:anchorId="4355AB45" wp14:editId="66E09D9C">
            <wp:extent cx="4224655" cy="2709545"/>
            <wp:effectExtent l="0" t="0" r="4445" b="0"/>
            <wp:docPr id="1621286686"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nterfaz de usuario gráfica, Aplicación&#10;&#10;Descripción generada automáticament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24655" cy="2709545"/>
                    </a:xfrm>
                    <a:prstGeom prst="rect">
                      <a:avLst/>
                    </a:prstGeom>
                    <a:noFill/>
                    <a:ln>
                      <a:noFill/>
                    </a:ln>
                  </pic:spPr>
                </pic:pic>
              </a:graphicData>
            </a:graphic>
          </wp:inline>
        </w:drawing>
      </w:r>
    </w:p>
    <w:p w14:paraId="35C6A77F" w14:textId="77777777" w:rsidR="00C96230" w:rsidRDefault="00C96230" w:rsidP="00C96230">
      <w:pPr>
        <w:rPr>
          <w:b/>
          <w:bCs/>
        </w:rPr>
      </w:pPr>
    </w:p>
    <w:p w14:paraId="7DA98DD3" w14:textId="50558259" w:rsidR="00621CF8" w:rsidRDefault="00C96230" w:rsidP="00C96230">
      <w:pPr>
        <w:rPr>
          <w:rFonts w:ascii="Cambria" w:hAnsi="Cambria"/>
        </w:rPr>
      </w:pPr>
      <w:r w:rsidRPr="0013117F">
        <w:rPr>
          <w:rFonts w:ascii="Cambria" w:hAnsi="Cambria"/>
        </w:rPr>
        <w:t>A continuación, se muestran los gráficos finales de todas las celdas.</w:t>
      </w:r>
    </w:p>
    <w:p w14:paraId="0C3AE479" w14:textId="77777777" w:rsidR="0001303F" w:rsidRPr="0001303F" w:rsidRDefault="0001303F" w:rsidP="00C96230">
      <w:pPr>
        <w:rPr>
          <w:rFonts w:ascii="Cambria" w:hAnsi="Cambria"/>
        </w:rPr>
      </w:pPr>
    </w:p>
    <w:p w14:paraId="5F63B78E" w14:textId="77777777" w:rsidR="00621CF8" w:rsidRDefault="00621CF8" w:rsidP="00621CF8">
      <w:pPr>
        <w:pStyle w:val="Ttulo1"/>
      </w:pPr>
      <w:bookmarkStart w:id="88" w:name="_Toc167307633"/>
      <w:r w:rsidRPr="40265CBD">
        <w:t>13. RESULTADOS</w:t>
      </w:r>
      <w:bookmarkEnd w:id="88"/>
    </w:p>
    <w:p w14:paraId="4DB2CCB2" w14:textId="77777777" w:rsidR="00621CF8" w:rsidRDefault="00621CF8" w:rsidP="00C96230"/>
    <w:p w14:paraId="0398E797" w14:textId="56C3449E" w:rsidR="00C96230" w:rsidRDefault="00C96230" w:rsidP="4CDC7812">
      <w:pPr>
        <w:jc w:val="center"/>
      </w:pPr>
      <w:r>
        <w:rPr>
          <w:noProof/>
        </w:rPr>
        <w:drawing>
          <wp:inline distT="0" distB="0" distL="0" distR="0" wp14:anchorId="28AB09AC" wp14:editId="1EEF255A">
            <wp:extent cx="4363130" cy="2305050"/>
            <wp:effectExtent l="0" t="0" r="0" b="0"/>
            <wp:docPr id="1253282838" name="Picture 1253282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3282838"/>
                    <pic:cNvPicPr/>
                  </pic:nvPicPr>
                  <pic:blipFill>
                    <a:blip r:embed="rId97">
                      <a:extLst>
                        <a:ext uri="{28A0092B-C50C-407E-A947-70E740481C1C}">
                          <a14:useLocalDpi xmlns:a14="http://schemas.microsoft.com/office/drawing/2010/main" val="0"/>
                        </a:ext>
                      </a:extLst>
                    </a:blip>
                    <a:stretch>
                      <a:fillRect/>
                    </a:stretch>
                  </pic:blipFill>
                  <pic:spPr>
                    <a:xfrm>
                      <a:off x="0" y="0"/>
                      <a:ext cx="4363130" cy="2305050"/>
                    </a:xfrm>
                    <a:prstGeom prst="rect">
                      <a:avLst/>
                    </a:prstGeom>
                  </pic:spPr>
                </pic:pic>
              </a:graphicData>
            </a:graphic>
          </wp:inline>
        </w:drawing>
      </w:r>
    </w:p>
    <w:p w14:paraId="62651F7A" w14:textId="30B12AA1" w:rsidR="4CDC7812" w:rsidRDefault="4CDC7812" w:rsidP="4CDC7812">
      <w:pPr>
        <w:jc w:val="center"/>
      </w:pPr>
      <w:r>
        <w:rPr>
          <w:noProof/>
        </w:rPr>
        <w:drawing>
          <wp:inline distT="0" distB="0" distL="0" distR="0" wp14:anchorId="4FA463AF" wp14:editId="7C2F8AD9">
            <wp:extent cx="4244068" cy="2811584"/>
            <wp:effectExtent l="0" t="0" r="0" b="0"/>
            <wp:docPr id="1639313442" name="Picture 1687345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7345450"/>
                    <pic:cNvPicPr/>
                  </pic:nvPicPr>
                  <pic:blipFill>
                    <a:blip r:embed="rId98">
                      <a:extLst>
                        <a:ext uri="{28A0092B-C50C-407E-A947-70E740481C1C}">
                          <a14:useLocalDpi xmlns:a14="http://schemas.microsoft.com/office/drawing/2010/main" val="0"/>
                        </a:ext>
                      </a:extLst>
                    </a:blip>
                    <a:stretch>
                      <a:fillRect/>
                    </a:stretch>
                  </pic:blipFill>
                  <pic:spPr>
                    <a:xfrm>
                      <a:off x="0" y="0"/>
                      <a:ext cx="4244068" cy="2811584"/>
                    </a:xfrm>
                    <a:prstGeom prst="rect">
                      <a:avLst/>
                    </a:prstGeom>
                  </pic:spPr>
                </pic:pic>
              </a:graphicData>
            </a:graphic>
          </wp:inline>
        </w:drawing>
      </w:r>
    </w:p>
    <w:p w14:paraId="10C0455F" w14:textId="1AA66D9E" w:rsidR="4CDC7812" w:rsidRDefault="4CDC7812" w:rsidP="4CDC7812">
      <w:pPr>
        <w:jc w:val="center"/>
      </w:pPr>
      <w:r>
        <w:rPr>
          <w:noProof/>
        </w:rPr>
        <w:drawing>
          <wp:inline distT="0" distB="0" distL="0" distR="0" wp14:anchorId="67F1F593" wp14:editId="615767E4">
            <wp:extent cx="4328430" cy="2396880"/>
            <wp:effectExtent l="0" t="0" r="0" b="0"/>
            <wp:docPr id="1110686021" name="Picture 928461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461773"/>
                    <pic:cNvPicPr/>
                  </pic:nvPicPr>
                  <pic:blipFill>
                    <a:blip r:embed="rId99">
                      <a:extLst>
                        <a:ext uri="{28A0092B-C50C-407E-A947-70E740481C1C}">
                          <a14:useLocalDpi xmlns:a14="http://schemas.microsoft.com/office/drawing/2010/main" val="0"/>
                        </a:ext>
                      </a:extLst>
                    </a:blip>
                    <a:stretch>
                      <a:fillRect/>
                    </a:stretch>
                  </pic:blipFill>
                  <pic:spPr>
                    <a:xfrm>
                      <a:off x="0" y="0"/>
                      <a:ext cx="4328430" cy="2396880"/>
                    </a:xfrm>
                    <a:prstGeom prst="rect">
                      <a:avLst/>
                    </a:prstGeom>
                  </pic:spPr>
                </pic:pic>
              </a:graphicData>
            </a:graphic>
          </wp:inline>
        </w:drawing>
      </w:r>
    </w:p>
    <w:p w14:paraId="05B3659A" w14:textId="77777777" w:rsidR="00621CF8" w:rsidRDefault="00621CF8" w:rsidP="4CDC7812">
      <w:pPr>
        <w:jc w:val="center"/>
      </w:pPr>
    </w:p>
    <w:p w14:paraId="0DAFB1CC" w14:textId="77777777" w:rsidR="00621CF8" w:rsidRDefault="00621CF8" w:rsidP="4CDC7812">
      <w:pPr>
        <w:jc w:val="center"/>
      </w:pPr>
    </w:p>
    <w:p w14:paraId="6A2E30DC" w14:textId="77777777" w:rsidR="00621CF8" w:rsidRDefault="00621CF8" w:rsidP="4CDC7812">
      <w:pPr>
        <w:jc w:val="center"/>
      </w:pPr>
    </w:p>
    <w:p w14:paraId="5AA5B760" w14:textId="283D621E" w:rsidR="4CDC7812" w:rsidRDefault="4CDC7812" w:rsidP="4CDC7812">
      <w:pPr>
        <w:jc w:val="center"/>
      </w:pPr>
      <w:r>
        <w:rPr>
          <w:noProof/>
        </w:rPr>
        <w:drawing>
          <wp:inline distT="0" distB="0" distL="0" distR="0" wp14:anchorId="48268E17" wp14:editId="45699976">
            <wp:extent cx="4339318" cy="2292470"/>
            <wp:effectExtent l="0" t="0" r="0" b="0"/>
            <wp:docPr id="832309320" name="Picture 185161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1613675"/>
                    <pic:cNvPicPr/>
                  </pic:nvPicPr>
                  <pic:blipFill>
                    <a:blip r:embed="rId100">
                      <a:extLst>
                        <a:ext uri="{28A0092B-C50C-407E-A947-70E740481C1C}">
                          <a14:useLocalDpi xmlns:a14="http://schemas.microsoft.com/office/drawing/2010/main" val="0"/>
                        </a:ext>
                      </a:extLst>
                    </a:blip>
                    <a:stretch>
                      <a:fillRect/>
                    </a:stretch>
                  </pic:blipFill>
                  <pic:spPr>
                    <a:xfrm>
                      <a:off x="0" y="0"/>
                      <a:ext cx="4339318" cy="2292470"/>
                    </a:xfrm>
                    <a:prstGeom prst="rect">
                      <a:avLst/>
                    </a:prstGeom>
                  </pic:spPr>
                </pic:pic>
              </a:graphicData>
            </a:graphic>
          </wp:inline>
        </w:drawing>
      </w:r>
    </w:p>
    <w:p w14:paraId="61F26715" w14:textId="1548E4A8" w:rsidR="4CDC7812" w:rsidRDefault="4CDC7812" w:rsidP="4CDC7812">
      <w:pPr>
        <w:jc w:val="center"/>
      </w:pPr>
      <w:r>
        <w:rPr>
          <w:noProof/>
        </w:rPr>
        <w:drawing>
          <wp:inline distT="0" distB="0" distL="0" distR="0" wp14:anchorId="1AB70BDE" wp14:editId="00AD7208">
            <wp:extent cx="4543425" cy="3286125"/>
            <wp:effectExtent l="0" t="0" r="0" b="0"/>
            <wp:docPr id="1503857521" name="Picture 37299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999539"/>
                    <pic:cNvPicPr/>
                  </pic:nvPicPr>
                  <pic:blipFill>
                    <a:blip r:embed="rId101">
                      <a:extLst>
                        <a:ext uri="{28A0092B-C50C-407E-A947-70E740481C1C}">
                          <a14:useLocalDpi xmlns:a14="http://schemas.microsoft.com/office/drawing/2010/main" val="0"/>
                        </a:ext>
                      </a:extLst>
                    </a:blip>
                    <a:stretch>
                      <a:fillRect/>
                    </a:stretch>
                  </pic:blipFill>
                  <pic:spPr>
                    <a:xfrm>
                      <a:off x="0" y="0"/>
                      <a:ext cx="4543425" cy="3286125"/>
                    </a:xfrm>
                    <a:prstGeom prst="rect">
                      <a:avLst/>
                    </a:prstGeom>
                  </pic:spPr>
                </pic:pic>
              </a:graphicData>
            </a:graphic>
          </wp:inline>
        </w:drawing>
      </w:r>
    </w:p>
    <w:p w14:paraId="12E420D9" w14:textId="77777777" w:rsidR="00621CF8" w:rsidRDefault="00621CF8" w:rsidP="4CDC7812">
      <w:pPr>
        <w:jc w:val="center"/>
      </w:pPr>
    </w:p>
    <w:p w14:paraId="50D28909" w14:textId="77777777" w:rsidR="00621CF8" w:rsidRDefault="00621CF8" w:rsidP="4CDC7812">
      <w:pPr>
        <w:jc w:val="center"/>
      </w:pPr>
    </w:p>
    <w:p w14:paraId="1BADE0A2" w14:textId="427286FA" w:rsidR="4CDC7812" w:rsidRDefault="4CDC7812" w:rsidP="4CDC7812">
      <w:pPr>
        <w:jc w:val="center"/>
      </w:pPr>
      <w:r>
        <w:rPr>
          <w:noProof/>
        </w:rPr>
        <w:drawing>
          <wp:inline distT="0" distB="0" distL="0" distR="0" wp14:anchorId="12014909" wp14:editId="1F07EE7B">
            <wp:extent cx="4695824" cy="2886075"/>
            <wp:effectExtent l="0" t="0" r="0" b="0"/>
            <wp:docPr id="1747311799" name="Picture 776802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802180"/>
                    <pic:cNvPicPr/>
                  </pic:nvPicPr>
                  <pic:blipFill>
                    <a:blip r:embed="rId102">
                      <a:extLst>
                        <a:ext uri="{28A0092B-C50C-407E-A947-70E740481C1C}">
                          <a14:useLocalDpi xmlns:a14="http://schemas.microsoft.com/office/drawing/2010/main" val="0"/>
                        </a:ext>
                      </a:extLst>
                    </a:blip>
                    <a:stretch>
                      <a:fillRect/>
                    </a:stretch>
                  </pic:blipFill>
                  <pic:spPr>
                    <a:xfrm>
                      <a:off x="0" y="0"/>
                      <a:ext cx="4695824" cy="2886075"/>
                    </a:xfrm>
                    <a:prstGeom prst="rect">
                      <a:avLst/>
                    </a:prstGeom>
                  </pic:spPr>
                </pic:pic>
              </a:graphicData>
            </a:graphic>
          </wp:inline>
        </w:drawing>
      </w:r>
    </w:p>
    <w:p w14:paraId="1BF946D4" w14:textId="697AE501" w:rsidR="00C96230" w:rsidRDefault="00C96230" w:rsidP="00C96230">
      <w:pPr>
        <w:jc w:val="center"/>
      </w:pPr>
    </w:p>
    <w:p w14:paraId="451EE49E" w14:textId="77777777" w:rsidR="00C96230" w:rsidRDefault="00C96230" w:rsidP="00C96230"/>
    <w:p w14:paraId="4D3564AE" w14:textId="77777777" w:rsidR="00C96230" w:rsidRDefault="00C96230" w:rsidP="00C96230"/>
    <w:p w14:paraId="67100C92" w14:textId="4E9B535E" w:rsidR="517EE66F" w:rsidRDefault="517EE66F" w:rsidP="517EE66F"/>
    <w:p w14:paraId="6A365D90" w14:textId="15E8636A" w:rsidR="58E307B4" w:rsidRDefault="58E307B4" w:rsidP="003261AB">
      <w:pPr>
        <w:pStyle w:val="Ttulo1"/>
      </w:pPr>
      <w:bookmarkStart w:id="89" w:name="_Toc167307634"/>
      <w:r w:rsidRPr="00950460">
        <w:t>14. CONCLUSI</w:t>
      </w:r>
      <w:r w:rsidR="008E5835">
        <w:t>Ó</w:t>
      </w:r>
      <w:r w:rsidRPr="00950460">
        <w:t>N</w:t>
      </w:r>
      <w:bookmarkEnd w:id="89"/>
      <w:r w:rsidRPr="00950460">
        <w:t xml:space="preserve"> </w:t>
      </w:r>
    </w:p>
    <w:p w14:paraId="3037FC55" w14:textId="77777777" w:rsidR="00162DC9" w:rsidRPr="00162DC9" w:rsidRDefault="00162DC9" w:rsidP="00162DC9">
      <w:pPr>
        <w:pStyle w:val="NormalWeb"/>
        <w:jc w:val="both"/>
        <w:rPr>
          <w:rFonts w:ascii="Cambria" w:hAnsi="Cambria"/>
        </w:rPr>
      </w:pPr>
      <w:r w:rsidRPr="00162DC9">
        <w:rPr>
          <w:rFonts w:ascii="Cambria" w:hAnsi="Cambria"/>
        </w:rPr>
        <w:t>En conclusión, la implementación de sistemas de fabricación flexible (FMS) en nuestra planta de herramientas de jardinería ha demostrado ser una estrategia altamente eficaz para optimizar la producción y garantizar la continuidad operativa. Utilizando software avanzado como FlexSim y AutoCAD, hemos logrado modelar, simular, y visualizar nuestros procesos productivos, permitiendo una planificación y optimización detallada de la planta.</w:t>
      </w:r>
    </w:p>
    <w:p w14:paraId="6ED82470" w14:textId="489305E1" w:rsidR="00162DC9" w:rsidRPr="00162DC9" w:rsidRDefault="00162DC9" w:rsidP="00162DC9">
      <w:pPr>
        <w:pStyle w:val="NormalWeb"/>
        <w:jc w:val="both"/>
        <w:rPr>
          <w:rFonts w:ascii="Cambria" w:hAnsi="Cambria"/>
        </w:rPr>
      </w:pPr>
      <w:r w:rsidRPr="00162DC9">
        <w:rPr>
          <w:rFonts w:ascii="Cambria" w:hAnsi="Cambria"/>
        </w:rPr>
        <w:t>La introducción</w:t>
      </w:r>
      <w:r w:rsidR="00BF1884">
        <w:rPr>
          <w:rFonts w:ascii="Cambria" w:hAnsi="Cambria"/>
        </w:rPr>
        <w:t xml:space="preserve"> correcta</w:t>
      </w:r>
      <w:r w:rsidRPr="00162DC9">
        <w:rPr>
          <w:rFonts w:ascii="Cambria" w:hAnsi="Cambria"/>
        </w:rPr>
        <w:t xml:space="preserve"> </w:t>
      </w:r>
      <w:r w:rsidR="00971947">
        <w:rPr>
          <w:rFonts w:ascii="Cambria" w:hAnsi="Cambria"/>
        </w:rPr>
        <w:t>de las</w:t>
      </w:r>
      <w:r w:rsidRPr="00162DC9">
        <w:rPr>
          <w:rFonts w:ascii="Cambria" w:hAnsi="Cambria"/>
        </w:rPr>
        <w:t xml:space="preserve"> máquinas y estaciones, junto con un riguroso programa de mantenimiento preventivo y predictivo, ha mejorado significativamente nuestra capacidad para gestionar y recuperarnos de errores y fallos sin detener la producción. Además, la flexibilidad en la reasignación de tareas, el monitoreo centralizado en tiempo real, y el control de operaciones han permitido una respuesta rápida y eficiente a cualquier problema que surja.</w:t>
      </w:r>
    </w:p>
    <w:p w14:paraId="56C52AE7" w14:textId="47FAF145" w:rsidR="00162DC9" w:rsidRPr="00162DC9" w:rsidRDefault="00162DC9" w:rsidP="00162DC9">
      <w:pPr>
        <w:pStyle w:val="NormalWeb"/>
        <w:jc w:val="both"/>
        <w:rPr>
          <w:rFonts w:ascii="Cambria" w:hAnsi="Cambria"/>
        </w:rPr>
      </w:pPr>
      <w:r w:rsidRPr="00162DC9">
        <w:rPr>
          <w:rFonts w:ascii="Cambria" w:hAnsi="Cambria"/>
        </w:rPr>
        <w:t xml:space="preserve">Finalmente, los planes de contingencia bien desarrollados y las simulaciones periódicas han garantizado que </w:t>
      </w:r>
      <w:r w:rsidR="006C2804">
        <w:rPr>
          <w:rFonts w:ascii="Cambria" w:hAnsi="Cambria"/>
        </w:rPr>
        <w:t>la planta</w:t>
      </w:r>
      <w:r w:rsidRPr="00162DC9">
        <w:rPr>
          <w:rFonts w:ascii="Cambria" w:hAnsi="Cambria"/>
        </w:rPr>
        <w:t xml:space="preserve"> esté preparad</w:t>
      </w:r>
      <w:r w:rsidR="006C2804">
        <w:rPr>
          <w:rFonts w:ascii="Cambria" w:hAnsi="Cambria"/>
        </w:rPr>
        <w:t>a</w:t>
      </w:r>
      <w:r w:rsidRPr="00162DC9">
        <w:rPr>
          <w:rFonts w:ascii="Cambria" w:hAnsi="Cambria"/>
        </w:rPr>
        <w:t xml:space="preserve"> para manejar cualquier emergencia, manteniendo así la producción ininterrumpida.</w:t>
      </w:r>
    </w:p>
    <w:p w14:paraId="209ADE8A" w14:textId="34784A2F" w:rsidR="00162DC9" w:rsidRPr="00162DC9" w:rsidRDefault="00162DC9" w:rsidP="009A366C">
      <w:pPr>
        <w:pStyle w:val="NormalWeb"/>
        <w:jc w:val="both"/>
      </w:pPr>
      <w:r w:rsidRPr="00162DC9">
        <w:rPr>
          <w:rFonts w:ascii="Cambria" w:hAnsi="Cambria"/>
        </w:rPr>
        <w:t>Este proyecto ha consolidado la capacidad de nuestra planta para adaptarse a demandas cambiantes, producir una amplia variedad de productos de manera eficiente, y asegurar la calidad y la continuidad de nuestras operaciones. La combinación de tecnología avanzada, estrategias de gestión robustas, y una cultura de mejora continua nos posiciona de manera competitiva</w:t>
      </w:r>
      <w:r w:rsidR="00363121">
        <w:rPr>
          <w:rFonts w:ascii="Cambria" w:hAnsi="Cambria"/>
        </w:rPr>
        <w:t xml:space="preserve"> </w:t>
      </w:r>
      <w:r w:rsidR="00865C17">
        <w:rPr>
          <w:rFonts w:ascii="Cambria" w:hAnsi="Cambria"/>
        </w:rPr>
        <w:t xml:space="preserve">e </w:t>
      </w:r>
      <w:r w:rsidR="00363121">
        <w:rPr>
          <w:rFonts w:ascii="Cambria" w:hAnsi="Cambria"/>
        </w:rPr>
        <w:t xml:space="preserve">importante, </w:t>
      </w:r>
      <w:r w:rsidR="007E04CA">
        <w:rPr>
          <w:rFonts w:ascii="Cambria" w:hAnsi="Cambria"/>
        </w:rPr>
        <w:t>totalmente automatizada y flexible</w:t>
      </w:r>
      <w:r w:rsidR="00865C17">
        <w:rPr>
          <w:rFonts w:ascii="Cambria" w:hAnsi="Cambria"/>
        </w:rPr>
        <w:t>,</w:t>
      </w:r>
      <w:r w:rsidRPr="00162DC9">
        <w:rPr>
          <w:rFonts w:ascii="Cambria" w:hAnsi="Cambria"/>
        </w:rPr>
        <w:t xml:space="preserve"> en la industria de fabricación de herramientas de jardinería.</w:t>
      </w:r>
    </w:p>
    <w:p w14:paraId="63269E30" w14:textId="2B13AA29" w:rsidR="00091A25" w:rsidRPr="006C1A5C" w:rsidRDefault="00091A25" w:rsidP="00091A25">
      <w:pPr>
        <w:rPr>
          <w:rFonts w:ascii="Cambria" w:hAnsi="Cambria"/>
        </w:rPr>
      </w:pPr>
    </w:p>
    <w:p w14:paraId="2017708B" w14:textId="243D5FA4" w:rsidR="58E307B4" w:rsidRDefault="58E307B4" w:rsidP="003261AB">
      <w:pPr>
        <w:pStyle w:val="Ttulo1"/>
      </w:pPr>
      <w:bookmarkStart w:id="90" w:name="_Toc167307635"/>
      <w:r w:rsidRPr="40265CBD">
        <w:t>15. BIBLIOGRAFIA</w:t>
      </w:r>
      <w:bookmarkEnd w:id="90"/>
    </w:p>
    <w:p w14:paraId="6B0C5A42" w14:textId="77777777" w:rsidR="009B5CF5" w:rsidRDefault="009B5CF5" w:rsidP="009B5CF5"/>
    <w:p w14:paraId="25D7BD1F" w14:textId="5C5404C9" w:rsidR="009B5CF5" w:rsidRPr="002560E7" w:rsidRDefault="009E6157" w:rsidP="00FD6A94">
      <w:pPr>
        <w:ind w:firstLine="720"/>
        <w:rPr>
          <w:rFonts w:ascii="Cambria" w:hAnsi="Cambria"/>
        </w:rPr>
      </w:pPr>
      <w:r>
        <w:t>-</w:t>
      </w:r>
      <w:r w:rsidR="00FD6A94">
        <w:tab/>
      </w:r>
      <w:r w:rsidRPr="002560E7">
        <w:rPr>
          <w:rFonts w:ascii="Cambria" w:hAnsi="Cambria"/>
        </w:rPr>
        <w:t>Document</w:t>
      </w:r>
      <w:r w:rsidR="00595EB2" w:rsidRPr="002560E7">
        <w:rPr>
          <w:rFonts w:ascii="Cambria" w:hAnsi="Cambria"/>
        </w:rPr>
        <w:t xml:space="preserve">os </w:t>
      </w:r>
      <w:r w:rsidR="008B6AFD" w:rsidRPr="002560E7">
        <w:rPr>
          <w:rFonts w:ascii="Cambria" w:hAnsi="Cambria"/>
        </w:rPr>
        <w:t>proporcionados por los profesores de la asignatura en la plataforma Moodle</w:t>
      </w:r>
      <w:r w:rsidR="00595EB2" w:rsidRPr="002560E7">
        <w:rPr>
          <w:rFonts w:ascii="Cambria" w:hAnsi="Cambria"/>
        </w:rPr>
        <w:t>.</w:t>
      </w:r>
    </w:p>
    <w:p w14:paraId="5C578F8D" w14:textId="54F7527B" w:rsidR="00A53AE6" w:rsidRPr="002560E7" w:rsidRDefault="00D9241E" w:rsidP="00FD6A94">
      <w:pPr>
        <w:tabs>
          <w:tab w:val="left" w:pos="720"/>
          <w:tab w:val="left" w:pos="1440"/>
          <w:tab w:val="left" w:pos="2160"/>
          <w:tab w:val="left" w:pos="2880"/>
          <w:tab w:val="left" w:pos="3600"/>
          <w:tab w:val="center" w:pos="5040"/>
        </w:tabs>
        <w:ind w:firstLine="720"/>
        <w:rPr>
          <w:rFonts w:ascii="Cambria" w:hAnsi="Cambria"/>
        </w:rPr>
      </w:pPr>
      <w:r w:rsidRPr="002560E7">
        <w:rPr>
          <w:rFonts w:ascii="Cambria" w:hAnsi="Cambria"/>
        </w:rPr>
        <w:t>-</w:t>
      </w:r>
      <w:r w:rsidR="00FD6A94" w:rsidRPr="002560E7">
        <w:rPr>
          <w:rFonts w:ascii="Cambria" w:hAnsi="Cambria"/>
        </w:rPr>
        <w:tab/>
      </w:r>
      <w:hyperlink r:id="rId103" w:history="1">
        <w:r w:rsidR="00FD6A94" w:rsidRPr="002560E7">
          <w:rPr>
            <w:rStyle w:val="Hipervnculo"/>
            <w:rFonts w:ascii="Cambria" w:hAnsi="Cambria"/>
          </w:rPr>
          <w:t>https://www.flexsim.com/</w:t>
        </w:r>
      </w:hyperlink>
      <w:r w:rsidR="00FD6A94" w:rsidRPr="002560E7">
        <w:rPr>
          <w:rFonts w:ascii="Cambria" w:hAnsi="Cambria"/>
        </w:rPr>
        <w:tab/>
      </w:r>
    </w:p>
    <w:p w14:paraId="7D372B75" w14:textId="437851CA" w:rsidR="006E43E9" w:rsidRPr="002560E7" w:rsidRDefault="00D01C33" w:rsidP="00FD6A94">
      <w:pPr>
        <w:ind w:firstLine="720"/>
        <w:rPr>
          <w:rFonts w:ascii="Cambria" w:hAnsi="Cambria"/>
        </w:rPr>
      </w:pPr>
      <w:r w:rsidRPr="002560E7">
        <w:rPr>
          <w:rFonts w:ascii="Cambria" w:hAnsi="Cambria"/>
        </w:rPr>
        <w:t>-</w:t>
      </w:r>
      <w:r w:rsidR="00FD6A94" w:rsidRPr="002560E7">
        <w:rPr>
          <w:rFonts w:ascii="Cambria" w:hAnsi="Cambria"/>
        </w:rPr>
        <w:t xml:space="preserve"> </w:t>
      </w:r>
      <w:r w:rsidR="00FD6A94" w:rsidRPr="002560E7">
        <w:rPr>
          <w:rFonts w:ascii="Cambria" w:hAnsi="Cambria"/>
        </w:rPr>
        <w:tab/>
      </w:r>
      <w:hyperlink r:id="rId104" w:history="1">
        <w:r w:rsidR="00FD6A94" w:rsidRPr="002560E7">
          <w:rPr>
            <w:rStyle w:val="Hipervnculo"/>
            <w:rFonts w:ascii="Cambria" w:hAnsi="Cambria"/>
          </w:rPr>
          <w:t>https://help.autodesk.com/view/ACD/2022/ESP/</w:t>
        </w:r>
      </w:hyperlink>
    </w:p>
    <w:p w14:paraId="0C5F0FBE" w14:textId="44445BC3" w:rsidR="001F6D61" w:rsidRPr="002560E7" w:rsidRDefault="4815689C" w:rsidP="00FD6A94">
      <w:pPr>
        <w:ind w:firstLine="720"/>
        <w:rPr>
          <w:rFonts w:ascii="Cambria" w:hAnsi="Cambria"/>
        </w:rPr>
      </w:pPr>
      <w:r w:rsidRPr="002560E7">
        <w:rPr>
          <w:rFonts w:ascii="Cambria" w:hAnsi="Cambria"/>
        </w:rPr>
        <w:t>-</w:t>
      </w:r>
      <w:r w:rsidR="001F6D61" w:rsidRPr="002560E7">
        <w:rPr>
          <w:rFonts w:ascii="Cambria" w:hAnsi="Cambria"/>
        </w:rPr>
        <w:tab/>
      </w:r>
      <w:hyperlink r:id="rId105">
        <w:r w:rsidRPr="002560E7">
          <w:rPr>
            <w:rStyle w:val="Hipervnculo"/>
            <w:rFonts w:ascii="Cambria" w:hAnsi="Cambria"/>
          </w:rPr>
          <w:t>https://answers.flexsim.com/index.html</w:t>
        </w:r>
      </w:hyperlink>
    </w:p>
    <w:p w14:paraId="4EF97CE5" w14:textId="554BBF3D" w:rsidR="00FD6A94" w:rsidRPr="002560E7" w:rsidRDefault="002E00C7" w:rsidP="00FD6A94">
      <w:pPr>
        <w:ind w:firstLine="720"/>
        <w:rPr>
          <w:rFonts w:ascii="Cambria" w:hAnsi="Cambria"/>
        </w:rPr>
      </w:pPr>
      <w:r w:rsidRPr="002560E7">
        <w:rPr>
          <w:rFonts w:ascii="Cambria" w:hAnsi="Cambria"/>
        </w:rPr>
        <w:t xml:space="preserve">- </w:t>
      </w:r>
      <w:r w:rsidRPr="002560E7">
        <w:rPr>
          <w:rFonts w:ascii="Cambria" w:hAnsi="Cambria"/>
        </w:rPr>
        <w:tab/>
      </w:r>
      <w:r w:rsidR="008473F2" w:rsidRPr="002560E7">
        <w:rPr>
          <w:rFonts w:ascii="Cambria" w:hAnsi="Cambria"/>
        </w:rPr>
        <w:t>Links de</w:t>
      </w:r>
      <w:r w:rsidR="00E32DE2" w:rsidRPr="002560E7">
        <w:rPr>
          <w:rFonts w:ascii="Cambria" w:hAnsi="Cambria"/>
        </w:rPr>
        <w:t xml:space="preserve"> </w:t>
      </w:r>
      <w:r w:rsidR="003E5858" w:rsidRPr="002560E7">
        <w:rPr>
          <w:rFonts w:ascii="Cambria" w:hAnsi="Cambria"/>
        </w:rPr>
        <w:t>máquinas</w:t>
      </w:r>
      <w:r w:rsidR="00EE04A3" w:rsidRPr="002560E7">
        <w:rPr>
          <w:rFonts w:ascii="Cambria" w:hAnsi="Cambria"/>
        </w:rPr>
        <w:t>, sensores</w:t>
      </w:r>
      <w:r w:rsidR="003E5858" w:rsidRPr="002560E7">
        <w:rPr>
          <w:rFonts w:ascii="Cambria" w:hAnsi="Cambria"/>
        </w:rPr>
        <w:t xml:space="preserve"> y</w:t>
      </w:r>
      <w:r w:rsidR="00EE04A3" w:rsidRPr="002560E7">
        <w:rPr>
          <w:rFonts w:ascii="Cambria" w:hAnsi="Cambria"/>
        </w:rPr>
        <w:t xml:space="preserve"> actuadores</w:t>
      </w:r>
      <w:r w:rsidR="003E5858" w:rsidRPr="002560E7">
        <w:rPr>
          <w:rFonts w:ascii="Cambria" w:hAnsi="Cambria"/>
        </w:rPr>
        <w:t xml:space="preserve">. </w:t>
      </w:r>
    </w:p>
    <w:p w14:paraId="16751F6C" w14:textId="35A03330" w:rsidR="009B5CF5" w:rsidRDefault="00205E42" w:rsidP="00205E42">
      <w:pPr>
        <w:ind w:firstLine="720"/>
      </w:pPr>
      <w:r w:rsidRPr="002560E7">
        <w:rPr>
          <w:rFonts w:ascii="Cambria" w:hAnsi="Cambria"/>
        </w:rPr>
        <w:t xml:space="preserve">- </w:t>
      </w:r>
      <w:r w:rsidRPr="002560E7">
        <w:rPr>
          <w:rFonts w:ascii="Cambria" w:hAnsi="Cambria"/>
        </w:rPr>
        <w:tab/>
      </w:r>
      <w:hyperlink r:id="rId106" w:history="1">
        <w:r w:rsidRPr="002560E7">
          <w:rPr>
            <w:rStyle w:val="Hipervnculo"/>
            <w:rFonts w:ascii="Cambria" w:hAnsi="Cambria"/>
          </w:rPr>
          <w:t>https://www.agrohuerto.com/10-herramientas-necesarias-para-tu-huerto/</w:t>
        </w:r>
      </w:hyperlink>
    </w:p>
    <w:p w14:paraId="5C31BCBE" w14:textId="77777777" w:rsidR="009B5CF5" w:rsidRPr="00540FA7" w:rsidRDefault="009B5CF5" w:rsidP="009B5CF5">
      <w:pPr>
        <w:rPr>
          <w:rFonts w:ascii="Cambria" w:hAnsi="Cambria"/>
        </w:rPr>
      </w:pPr>
    </w:p>
    <w:p w14:paraId="0DE38FB3" w14:textId="0EAB9C80" w:rsidR="58E307B4" w:rsidRDefault="58E307B4" w:rsidP="003261AB">
      <w:pPr>
        <w:pStyle w:val="Ttulo1"/>
      </w:pPr>
      <w:bookmarkStart w:id="91" w:name="_Toc167307636"/>
      <w:r w:rsidRPr="40265CBD">
        <w:t>16. AP</w:t>
      </w:r>
      <w:r w:rsidR="006C1A5C">
        <w:t>É</w:t>
      </w:r>
      <w:r w:rsidRPr="40265CBD">
        <w:t>NDICE</w:t>
      </w:r>
      <w:bookmarkEnd w:id="91"/>
    </w:p>
    <w:p w14:paraId="27342019" w14:textId="02A74DBC" w:rsidR="006C1A5C" w:rsidRDefault="00E439C5" w:rsidP="006C1A5C">
      <w:pPr>
        <w:pStyle w:val="Ttulo2"/>
      </w:pPr>
      <w:bookmarkStart w:id="92" w:name="_Toc167307637"/>
      <w:r>
        <w:t>16.1. EVOLUCIÓN DEL PROYECTO</w:t>
      </w:r>
      <w:bookmarkEnd w:id="92"/>
    </w:p>
    <w:p w14:paraId="1D7E0C8B" w14:textId="7CE9E90B" w:rsidR="00B8471C" w:rsidRDefault="00C63EBF" w:rsidP="00540FA7">
      <w:pPr>
        <w:jc w:val="both"/>
        <w:rPr>
          <w:rFonts w:ascii="Cambria" w:hAnsi="Cambria"/>
        </w:rPr>
      </w:pPr>
      <w:r>
        <w:rPr>
          <w:rFonts w:ascii="Cambria" w:hAnsi="Cambria"/>
        </w:rPr>
        <w:t xml:space="preserve">Este proyecto ha </w:t>
      </w:r>
      <w:r w:rsidR="004C0488">
        <w:rPr>
          <w:rFonts w:ascii="Cambria" w:hAnsi="Cambria"/>
        </w:rPr>
        <w:t xml:space="preserve">vivido distintas fases, </w:t>
      </w:r>
      <w:r w:rsidR="00C93A40">
        <w:rPr>
          <w:rFonts w:ascii="Cambria" w:hAnsi="Cambria"/>
        </w:rPr>
        <w:t xml:space="preserve">desde la selección </w:t>
      </w:r>
      <w:r w:rsidR="00EA257D">
        <w:rPr>
          <w:rFonts w:ascii="Cambria" w:hAnsi="Cambria"/>
        </w:rPr>
        <w:t xml:space="preserve">de </w:t>
      </w:r>
      <w:r w:rsidR="00FA0D31">
        <w:rPr>
          <w:rFonts w:ascii="Cambria" w:hAnsi="Cambria"/>
        </w:rPr>
        <w:t xml:space="preserve">un </w:t>
      </w:r>
      <w:r w:rsidR="00233CC6">
        <w:rPr>
          <w:rFonts w:ascii="Cambria" w:hAnsi="Cambria"/>
        </w:rPr>
        <w:t xml:space="preserve">catálogo de productos que permitiese </w:t>
      </w:r>
      <w:r w:rsidR="006F08A5">
        <w:rPr>
          <w:rFonts w:ascii="Cambria" w:hAnsi="Cambria"/>
        </w:rPr>
        <w:t xml:space="preserve">una planta con alta flexibilidad hasta </w:t>
      </w:r>
      <w:r w:rsidR="001168F1">
        <w:rPr>
          <w:rFonts w:ascii="Cambria" w:hAnsi="Cambria"/>
        </w:rPr>
        <w:t xml:space="preserve">todas las iteraciones </w:t>
      </w:r>
      <w:r w:rsidR="00B96BF4">
        <w:rPr>
          <w:rFonts w:ascii="Cambria" w:hAnsi="Cambria"/>
        </w:rPr>
        <w:t xml:space="preserve">realizadas en el programa </w:t>
      </w:r>
      <w:r w:rsidR="00A724FF">
        <w:rPr>
          <w:rFonts w:ascii="Cambria" w:hAnsi="Cambria"/>
        </w:rPr>
        <w:t>F</w:t>
      </w:r>
      <w:r w:rsidR="00B96BF4">
        <w:rPr>
          <w:rFonts w:ascii="Cambria" w:hAnsi="Cambria"/>
        </w:rPr>
        <w:t xml:space="preserve">lexsim simulando el comportamiento de la planta. </w:t>
      </w:r>
    </w:p>
    <w:p w14:paraId="1E02CE8C" w14:textId="2B480928" w:rsidR="00B96BF4" w:rsidRDefault="002C30C2" w:rsidP="00540FA7">
      <w:pPr>
        <w:jc w:val="both"/>
        <w:rPr>
          <w:rFonts w:ascii="Cambria" w:hAnsi="Cambria"/>
        </w:rPr>
      </w:pPr>
      <w:r>
        <w:rPr>
          <w:rFonts w:ascii="Cambria" w:hAnsi="Cambria"/>
        </w:rPr>
        <w:t>Donde e</w:t>
      </w:r>
      <w:r w:rsidR="00B96BF4">
        <w:rPr>
          <w:rFonts w:ascii="Cambria" w:hAnsi="Cambria"/>
        </w:rPr>
        <w:t xml:space="preserve">l punto </w:t>
      </w:r>
      <w:r>
        <w:rPr>
          <w:rFonts w:ascii="Cambria" w:hAnsi="Cambria"/>
        </w:rPr>
        <w:t>más</w:t>
      </w:r>
      <w:r w:rsidR="00E44415">
        <w:rPr>
          <w:rFonts w:ascii="Cambria" w:hAnsi="Cambria"/>
        </w:rPr>
        <w:t xml:space="preserve"> importante probablemente </w:t>
      </w:r>
      <w:r w:rsidR="00CF23BB">
        <w:rPr>
          <w:rFonts w:ascii="Cambria" w:hAnsi="Cambria"/>
        </w:rPr>
        <w:t>fuese la búsqueda tras varios intentos de un lay-out</w:t>
      </w:r>
      <w:r w:rsidR="008D375B">
        <w:rPr>
          <w:rFonts w:ascii="Cambria" w:hAnsi="Cambria"/>
        </w:rPr>
        <w:t xml:space="preserve">, </w:t>
      </w:r>
      <w:r w:rsidR="00CF23BB">
        <w:rPr>
          <w:rFonts w:ascii="Cambria" w:hAnsi="Cambria"/>
        </w:rPr>
        <w:t xml:space="preserve">que </w:t>
      </w:r>
      <w:r w:rsidR="00A6258B">
        <w:rPr>
          <w:rFonts w:ascii="Cambria" w:hAnsi="Cambria"/>
        </w:rPr>
        <w:t xml:space="preserve">pudiese responder satisfactoriamente a </w:t>
      </w:r>
      <w:r w:rsidR="00A724FF">
        <w:rPr>
          <w:rFonts w:ascii="Cambria" w:hAnsi="Cambria"/>
        </w:rPr>
        <w:t>las preguntas de flexibilidad.</w:t>
      </w:r>
    </w:p>
    <w:p w14:paraId="51AA1D07" w14:textId="4D6B68FD" w:rsidR="00123A74" w:rsidRDefault="00123A74" w:rsidP="00540FA7">
      <w:pPr>
        <w:jc w:val="both"/>
        <w:rPr>
          <w:rFonts w:ascii="Cambria" w:hAnsi="Cambria"/>
        </w:rPr>
      </w:pPr>
      <w:r>
        <w:rPr>
          <w:rFonts w:ascii="Cambria" w:hAnsi="Cambria"/>
        </w:rPr>
        <w:t>Una vez encontrado el lay</w:t>
      </w:r>
      <w:r w:rsidR="00312C19">
        <w:rPr>
          <w:rFonts w:ascii="Cambria" w:hAnsi="Cambria"/>
        </w:rPr>
        <w:t xml:space="preserve">-out, se </w:t>
      </w:r>
      <w:r w:rsidR="00311BD1">
        <w:rPr>
          <w:rFonts w:ascii="Cambria" w:hAnsi="Cambria"/>
        </w:rPr>
        <w:t>realizó</w:t>
      </w:r>
      <w:r w:rsidR="00C9553B">
        <w:rPr>
          <w:rFonts w:ascii="Cambria" w:hAnsi="Cambria"/>
        </w:rPr>
        <w:t xml:space="preserve"> su correcta representación y continuas mejoras </w:t>
      </w:r>
      <w:r w:rsidR="002C6EC5">
        <w:rPr>
          <w:rFonts w:ascii="Cambria" w:hAnsi="Cambria"/>
        </w:rPr>
        <w:t xml:space="preserve">para llegar al final mostrado </w:t>
      </w:r>
      <w:r w:rsidR="00385A61">
        <w:rPr>
          <w:rFonts w:ascii="Cambria" w:hAnsi="Cambria"/>
        </w:rPr>
        <w:t>anteriormente en este documento.</w:t>
      </w:r>
    </w:p>
    <w:p w14:paraId="428EA8D0" w14:textId="0B8CEDE6" w:rsidR="00A6465E" w:rsidRPr="00815525" w:rsidRDefault="006550B0" w:rsidP="00540FA7">
      <w:pPr>
        <w:jc w:val="both"/>
        <w:rPr>
          <w:rFonts w:ascii="Cambria" w:hAnsi="Cambria"/>
        </w:rPr>
      </w:pPr>
      <w:r>
        <w:rPr>
          <w:rFonts w:ascii="Cambria" w:hAnsi="Cambria"/>
        </w:rPr>
        <w:t xml:space="preserve">Todo ello para poder describir con detalle cada parte de la planta como se hace en </w:t>
      </w:r>
      <w:r w:rsidR="009B5CF5">
        <w:rPr>
          <w:rFonts w:ascii="Cambria" w:hAnsi="Cambria"/>
        </w:rPr>
        <w:t>el documento y poder simular y enseñar su correcto funcionamiento mediante Flexsim.</w:t>
      </w:r>
    </w:p>
    <w:p w14:paraId="67CE983F" w14:textId="4D35F48F" w:rsidR="58E307B4" w:rsidRDefault="58E307B4" w:rsidP="003261AB">
      <w:pPr>
        <w:pStyle w:val="Ttulo2"/>
      </w:pPr>
      <w:bookmarkStart w:id="93" w:name="_Toc167307638"/>
      <w:r w:rsidRPr="40265CBD">
        <w:t>16.</w:t>
      </w:r>
      <w:r w:rsidR="006C1A5C">
        <w:t>2</w:t>
      </w:r>
      <w:r w:rsidRPr="40265CBD">
        <w:t>. PROGRAMAS UTILIZADOS</w:t>
      </w:r>
      <w:bookmarkEnd w:id="93"/>
    </w:p>
    <w:p w14:paraId="447108AA" w14:textId="4E0AB35D" w:rsidR="0084332C" w:rsidRPr="0084332C" w:rsidRDefault="0084332C" w:rsidP="00540FA7">
      <w:pPr>
        <w:pStyle w:val="NormalWeb"/>
        <w:spacing w:line="276" w:lineRule="auto"/>
        <w:jc w:val="both"/>
        <w:rPr>
          <w:rFonts w:ascii="Cambria" w:hAnsi="Cambria"/>
        </w:rPr>
      </w:pPr>
      <w:r w:rsidRPr="0084332C">
        <w:rPr>
          <w:rFonts w:ascii="Cambria" w:hAnsi="Cambria"/>
        </w:rPr>
        <w:t>La combinación de FlexSim y AutoCAD en la automatización y descripción de una planta</w:t>
      </w:r>
      <w:r>
        <w:rPr>
          <w:rFonts w:ascii="Cambria" w:hAnsi="Cambria"/>
        </w:rPr>
        <w:t xml:space="preserve"> dedicada a la fabricación de </w:t>
      </w:r>
      <w:r w:rsidRPr="0084332C">
        <w:rPr>
          <w:rFonts w:ascii="Cambria" w:hAnsi="Cambria"/>
        </w:rPr>
        <w:t>herramientas de jardinería permite una optimización integral del proceso productivo. FlexSim facilita la simulación y análisis de los flujos de trabajo, mientras que AutoCAD proporciona las herramientas necesarias para el diseño detallado de componentes y planos de la planta. Esta integración mejora la eficiencia, reduce costos y asegura la calidad en la producción de herramientas de jardinería.</w:t>
      </w:r>
    </w:p>
    <w:p w14:paraId="3D95EE27" w14:textId="77777777" w:rsidR="0084332C" w:rsidRPr="0084332C" w:rsidRDefault="0084332C" w:rsidP="0084332C"/>
    <w:p w14:paraId="7E43652E" w14:textId="0F13A5C3" w:rsidR="00ED232D" w:rsidRPr="00ED232D" w:rsidRDefault="00957574" w:rsidP="00957574">
      <w:pPr>
        <w:pStyle w:val="Ttulo3"/>
      </w:pPr>
      <w:bookmarkStart w:id="94" w:name="_Toc167307639"/>
      <w:r>
        <w:t>16.</w:t>
      </w:r>
      <w:r w:rsidR="006C1A5C">
        <w:t>2</w:t>
      </w:r>
      <w:r>
        <w:t>.1. FLEXSIM</w:t>
      </w:r>
      <w:bookmarkEnd w:id="94"/>
      <w:r>
        <w:t xml:space="preserve"> </w:t>
      </w:r>
    </w:p>
    <w:p w14:paraId="39E1B59F" w14:textId="77777777" w:rsidR="00ED232D" w:rsidRPr="0084332C" w:rsidRDefault="00ED232D" w:rsidP="00540FA7">
      <w:pPr>
        <w:pStyle w:val="NormalWeb"/>
        <w:spacing w:line="276" w:lineRule="auto"/>
        <w:jc w:val="both"/>
        <w:rPr>
          <w:rFonts w:ascii="Cambria" w:hAnsi="Cambria"/>
        </w:rPr>
      </w:pPr>
      <w:r w:rsidRPr="0084332C">
        <w:rPr>
          <w:rFonts w:ascii="Cambria" w:hAnsi="Cambria"/>
        </w:rPr>
        <w:t>FlexSim es un software de simulación de sistemas de manufactura y logística, diseñado para modelar, simular, visualizar y analizar sistemas productivos complejos. Facilita la creación de modelos digitales mediante una interfaz de arrastrar y soltar, ejecuta simulaciones dinámicas que replican el comportamiento real del sistema, y ofrece visualizaciones 3D realistas para identificar cuellos de botella y comprender los flujos de trabajo. Además, proporciona herramientas de análisis que ayudan en la toma de decisiones basadas en datos cuantitativos. FlexSim se utiliza en la optimización de líneas de producción, gestión de inventarios, planificación de capacidad y diseño de sistemas logísticos.</w:t>
      </w:r>
    </w:p>
    <w:p w14:paraId="135C4D40" w14:textId="77777777" w:rsidR="00957574" w:rsidRDefault="00957574" w:rsidP="00ED232D">
      <w:pPr>
        <w:pStyle w:val="NormalWeb"/>
      </w:pPr>
    </w:p>
    <w:p w14:paraId="5628F9B8" w14:textId="77777777" w:rsidR="00205E42" w:rsidRDefault="00205E42" w:rsidP="00ED232D">
      <w:pPr>
        <w:pStyle w:val="NormalWeb"/>
      </w:pPr>
    </w:p>
    <w:p w14:paraId="24B0F5D4" w14:textId="77777777" w:rsidR="00205E42" w:rsidRDefault="00205E42" w:rsidP="00ED232D">
      <w:pPr>
        <w:pStyle w:val="NormalWeb"/>
      </w:pPr>
    </w:p>
    <w:p w14:paraId="6A21B40F" w14:textId="510315F5" w:rsidR="00957574" w:rsidRDefault="00957574" w:rsidP="00D0576A">
      <w:pPr>
        <w:pStyle w:val="Ttulo3"/>
      </w:pPr>
      <w:bookmarkStart w:id="95" w:name="_Toc167307640"/>
      <w:r>
        <w:t>16.</w:t>
      </w:r>
      <w:r w:rsidR="00D0576A">
        <w:t>2</w:t>
      </w:r>
      <w:r>
        <w:t>.2</w:t>
      </w:r>
      <w:r w:rsidR="008E5835">
        <w:t xml:space="preserve">. </w:t>
      </w:r>
      <w:r w:rsidRPr="00D0576A">
        <w:t>AUTOCAD</w:t>
      </w:r>
      <w:bookmarkEnd w:id="95"/>
    </w:p>
    <w:p w14:paraId="23015D12" w14:textId="77777777" w:rsidR="00ED232D" w:rsidRPr="0084332C" w:rsidRDefault="00ED232D" w:rsidP="00540FA7">
      <w:pPr>
        <w:pStyle w:val="NormalWeb"/>
        <w:spacing w:line="276" w:lineRule="auto"/>
        <w:jc w:val="both"/>
        <w:rPr>
          <w:rFonts w:ascii="Cambria" w:hAnsi="Cambria"/>
        </w:rPr>
      </w:pPr>
      <w:r w:rsidRPr="0084332C">
        <w:rPr>
          <w:rFonts w:ascii="Cambria" w:hAnsi="Cambria"/>
        </w:rPr>
        <w:t>AutoCAD es un software de diseño asistido por computadora desarrollado por Autodesk, utilizado para crear dibujos técnicos y planos en 2D y 3D en disciplinas como ingeniería, arquitectura y diseño industrial. Permite la creación de planos y esquemas detallados, modelado tridimensional, y generación de documentación técnica necesaria para la fabricación y construcción. También facilita la colaboración en proyectos a través de la nube y soporta diversos formatos de archivo. AutoCAD se aplica en el diseño de componentes mecánicos, planos arquitectónicos, infraestructuras civiles y prototipado de productos industriales.</w:t>
      </w:r>
    </w:p>
    <w:p w14:paraId="13FF2EEF" w14:textId="128FC31D" w:rsidR="40265CBD" w:rsidRPr="0084332C" w:rsidRDefault="40265CBD" w:rsidP="40265CBD">
      <w:pPr>
        <w:rPr>
          <w:rFonts w:ascii="Cambria" w:eastAsia="Lora" w:hAnsi="Cambria" w:cs="Lora"/>
          <w:b/>
          <w:bCs/>
          <w:color w:val="3C78D8"/>
          <w:sz w:val="28"/>
          <w:szCs w:val="28"/>
          <w:u w:val="single"/>
        </w:rPr>
      </w:pPr>
    </w:p>
    <w:p w14:paraId="3ED11438" w14:textId="5302C497" w:rsidR="40265CBD" w:rsidRPr="0084332C" w:rsidRDefault="40265CBD" w:rsidP="40265CBD">
      <w:pPr>
        <w:rPr>
          <w:rFonts w:ascii="Cambria" w:eastAsia="Lora" w:hAnsi="Cambria" w:cs="Lora"/>
          <w:b/>
          <w:bCs/>
          <w:color w:val="3C78D8"/>
          <w:sz w:val="28"/>
          <w:szCs w:val="28"/>
          <w:u w:val="single"/>
        </w:rPr>
      </w:pPr>
    </w:p>
    <w:p w14:paraId="789AB6B5" w14:textId="7C5536AA" w:rsidR="40265CBD" w:rsidRPr="0084332C" w:rsidRDefault="40265CBD" w:rsidP="40265CBD">
      <w:pPr>
        <w:rPr>
          <w:rFonts w:ascii="Cambria" w:eastAsia="Georgia" w:hAnsi="Cambria" w:cs="Georgia"/>
          <w:sz w:val="22"/>
          <w:szCs w:val="22"/>
        </w:rPr>
      </w:pPr>
    </w:p>
    <w:p w14:paraId="158960D3" w14:textId="5149BEB6" w:rsidR="40265CBD" w:rsidRPr="0084332C" w:rsidRDefault="40265CBD" w:rsidP="40265CBD">
      <w:pPr>
        <w:rPr>
          <w:rFonts w:ascii="Cambria" w:eastAsia="Georgia" w:hAnsi="Cambria" w:cs="Georgia"/>
          <w:sz w:val="22"/>
          <w:szCs w:val="22"/>
        </w:rPr>
      </w:pPr>
    </w:p>
    <w:p w14:paraId="2842B74C" w14:textId="35831CD9" w:rsidR="40265CBD" w:rsidRPr="0084332C" w:rsidRDefault="40265CBD" w:rsidP="40265CBD">
      <w:pPr>
        <w:rPr>
          <w:rFonts w:ascii="Cambria" w:eastAsia="Georgia" w:hAnsi="Cambria" w:cs="Georgia"/>
          <w:sz w:val="22"/>
          <w:szCs w:val="22"/>
        </w:rPr>
      </w:pPr>
    </w:p>
    <w:p w14:paraId="57EE440A" w14:textId="67D878E0" w:rsidR="40265CBD" w:rsidRPr="0084332C" w:rsidRDefault="40265CBD" w:rsidP="40265CBD">
      <w:pPr>
        <w:rPr>
          <w:rFonts w:ascii="Cambria" w:eastAsia="Georgia" w:hAnsi="Cambria" w:cs="Georgia"/>
          <w:sz w:val="22"/>
          <w:szCs w:val="22"/>
        </w:rPr>
      </w:pPr>
    </w:p>
    <w:p w14:paraId="76BE9EFA" w14:textId="7C09636E" w:rsidR="40265CBD" w:rsidRDefault="40265CBD" w:rsidP="40265CBD">
      <w:pPr>
        <w:rPr>
          <w:rFonts w:ascii="Georgia" w:eastAsia="Georgia" w:hAnsi="Georgia" w:cs="Georgia"/>
          <w:sz w:val="22"/>
          <w:szCs w:val="22"/>
        </w:rPr>
      </w:pPr>
    </w:p>
    <w:p w14:paraId="76E80DA3" w14:textId="1595BD8B" w:rsidR="40265CBD" w:rsidRDefault="40265CBD" w:rsidP="40265CBD">
      <w:pPr>
        <w:rPr>
          <w:rFonts w:ascii="Georgia" w:eastAsia="Georgia" w:hAnsi="Georgia" w:cs="Georgia"/>
          <w:sz w:val="22"/>
          <w:szCs w:val="22"/>
        </w:rPr>
      </w:pPr>
    </w:p>
    <w:p w14:paraId="5657AFC8" w14:textId="2051A1CC" w:rsidR="40265CBD" w:rsidRDefault="40265CBD" w:rsidP="40265CBD">
      <w:pPr>
        <w:rPr>
          <w:rFonts w:ascii="Georgia" w:eastAsia="Georgia" w:hAnsi="Georgia" w:cs="Georgia"/>
          <w:sz w:val="22"/>
          <w:szCs w:val="22"/>
        </w:rPr>
      </w:pPr>
    </w:p>
    <w:p w14:paraId="7D8F91E3" w14:textId="11620984" w:rsidR="40265CBD" w:rsidRDefault="40265CBD" w:rsidP="40265CBD">
      <w:pPr>
        <w:rPr>
          <w:rFonts w:ascii="Georgia" w:eastAsia="Georgia" w:hAnsi="Georgia" w:cs="Georgia"/>
          <w:sz w:val="22"/>
          <w:szCs w:val="22"/>
        </w:rPr>
      </w:pPr>
    </w:p>
    <w:p w14:paraId="32829D71" w14:textId="153843E2" w:rsidR="40265CBD" w:rsidRDefault="40265CBD" w:rsidP="40265CBD">
      <w:pPr>
        <w:rPr>
          <w:rFonts w:ascii="Georgia" w:eastAsia="Georgia" w:hAnsi="Georgia" w:cs="Georgia"/>
          <w:sz w:val="22"/>
          <w:szCs w:val="22"/>
        </w:rPr>
      </w:pPr>
    </w:p>
    <w:p w14:paraId="5C326781" w14:textId="0AE8D66A" w:rsidR="40265CBD" w:rsidRDefault="40265CBD" w:rsidP="40265CBD">
      <w:pPr>
        <w:rPr>
          <w:rFonts w:ascii="Georgia" w:eastAsia="Georgia" w:hAnsi="Georgia" w:cs="Georgia"/>
          <w:sz w:val="22"/>
          <w:szCs w:val="22"/>
        </w:rPr>
      </w:pPr>
    </w:p>
    <w:p w14:paraId="55ED525D" w14:textId="13547BE7" w:rsidR="40265CBD" w:rsidRDefault="40265CBD" w:rsidP="40265CBD">
      <w:pPr>
        <w:rPr>
          <w:rFonts w:ascii="Georgia" w:eastAsia="Georgia" w:hAnsi="Georgia" w:cs="Georgia"/>
          <w:sz w:val="22"/>
          <w:szCs w:val="22"/>
        </w:rPr>
      </w:pPr>
    </w:p>
    <w:p w14:paraId="25E5CF1F" w14:textId="58206C8C" w:rsidR="40265CBD" w:rsidRDefault="40265CBD" w:rsidP="40265CBD">
      <w:pPr>
        <w:rPr>
          <w:rFonts w:ascii="Georgia" w:eastAsia="Georgia" w:hAnsi="Georgia" w:cs="Georgia"/>
          <w:sz w:val="22"/>
          <w:szCs w:val="22"/>
        </w:rPr>
      </w:pPr>
    </w:p>
    <w:p w14:paraId="17C53000" w14:textId="0E24ED64" w:rsidR="40265CBD" w:rsidRDefault="40265CBD" w:rsidP="40265CBD">
      <w:pPr>
        <w:rPr>
          <w:rFonts w:ascii="Georgia" w:eastAsia="Georgia" w:hAnsi="Georgia" w:cs="Georgia"/>
          <w:sz w:val="22"/>
          <w:szCs w:val="22"/>
        </w:rPr>
      </w:pPr>
    </w:p>
    <w:p w14:paraId="09E06671" w14:textId="778CFE7A" w:rsidR="40265CBD" w:rsidRDefault="40265CBD" w:rsidP="40265CBD">
      <w:pPr>
        <w:rPr>
          <w:rFonts w:ascii="Georgia" w:eastAsia="Georgia" w:hAnsi="Georgia" w:cs="Georgia"/>
          <w:sz w:val="22"/>
          <w:szCs w:val="22"/>
        </w:rPr>
      </w:pPr>
    </w:p>
    <w:p w14:paraId="15C71F1C" w14:textId="24EEB5B1" w:rsidR="40265CBD" w:rsidRDefault="40265CBD" w:rsidP="40265CBD">
      <w:pPr>
        <w:rPr>
          <w:rFonts w:ascii="Georgia" w:eastAsia="Georgia" w:hAnsi="Georgia" w:cs="Georgia"/>
          <w:sz w:val="22"/>
          <w:szCs w:val="22"/>
        </w:rPr>
      </w:pPr>
    </w:p>
    <w:p w14:paraId="459DC68C" w14:textId="2517C658" w:rsidR="40265CBD" w:rsidRDefault="40265CBD" w:rsidP="40265CBD">
      <w:pPr>
        <w:rPr>
          <w:rFonts w:ascii="Georgia" w:eastAsia="Georgia" w:hAnsi="Georgia" w:cs="Georgia"/>
          <w:sz w:val="22"/>
          <w:szCs w:val="22"/>
        </w:rPr>
      </w:pPr>
    </w:p>
    <w:p w14:paraId="7ECAF5CA" w14:textId="2856B22F" w:rsidR="40265CBD" w:rsidRDefault="40265CBD" w:rsidP="40265CBD">
      <w:pPr>
        <w:rPr>
          <w:rFonts w:ascii="Georgia" w:eastAsia="Georgia" w:hAnsi="Georgia" w:cs="Georgia"/>
          <w:sz w:val="22"/>
          <w:szCs w:val="22"/>
        </w:rPr>
      </w:pPr>
    </w:p>
    <w:p w14:paraId="3098BC9A" w14:textId="77777777" w:rsidR="00E439C5" w:rsidRDefault="00E439C5" w:rsidP="40265CBD">
      <w:pPr>
        <w:rPr>
          <w:rFonts w:ascii="Georgia" w:eastAsia="Georgia" w:hAnsi="Georgia" w:cs="Georgia"/>
          <w:sz w:val="22"/>
          <w:szCs w:val="22"/>
        </w:rPr>
      </w:pPr>
    </w:p>
    <w:p w14:paraId="7A153196" w14:textId="77777777" w:rsidR="00E439C5" w:rsidRDefault="00E439C5" w:rsidP="40265CBD">
      <w:pPr>
        <w:rPr>
          <w:rFonts w:ascii="Georgia" w:eastAsia="Georgia" w:hAnsi="Georgia" w:cs="Georgia"/>
          <w:sz w:val="22"/>
          <w:szCs w:val="22"/>
        </w:rPr>
      </w:pPr>
    </w:p>
    <w:p w14:paraId="493F51B0" w14:textId="77777777" w:rsidR="00E439C5" w:rsidRDefault="00E439C5" w:rsidP="40265CBD">
      <w:pPr>
        <w:rPr>
          <w:rFonts w:ascii="Georgia" w:eastAsia="Georgia" w:hAnsi="Georgia" w:cs="Georgia"/>
          <w:sz w:val="22"/>
          <w:szCs w:val="22"/>
        </w:rPr>
      </w:pPr>
    </w:p>
    <w:p w14:paraId="7BA60EFD" w14:textId="77777777" w:rsidR="00E439C5" w:rsidRDefault="00E439C5" w:rsidP="40265CBD">
      <w:pPr>
        <w:rPr>
          <w:rFonts w:ascii="Georgia" w:eastAsia="Georgia" w:hAnsi="Georgia" w:cs="Georgia"/>
          <w:sz w:val="22"/>
          <w:szCs w:val="22"/>
        </w:rPr>
      </w:pPr>
    </w:p>
    <w:p w14:paraId="283D2A27" w14:textId="77777777" w:rsidR="00E439C5" w:rsidRDefault="00E439C5" w:rsidP="40265CBD">
      <w:pPr>
        <w:rPr>
          <w:rFonts w:ascii="Georgia" w:eastAsia="Georgia" w:hAnsi="Georgia" w:cs="Georgia"/>
          <w:sz w:val="22"/>
          <w:szCs w:val="22"/>
        </w:rPr>
      </w:pPr>
    </w:p>
    <w:p w14:paraId="4A8B8215" w14:textId="77777777" w:rsidR="00E439C5" w:rsidRDefault="00E439C5" w:rsidP="40265CBD">
      <w:pPr>
        <w:rPr>
          <w:rFonts w:ascii="Georgia" w:eastAsia="Georgia" w:hAnsi="Georgia" w:cs="Georgia"/>
          <w:sz w:val="22"/>
          <w:szCs w:val="22"/>
        </w:rPr>
      </w:pPr>
    </w:p>
    <w:p w14:paraId="584E5169" w14:textId="77777777" w:rsidR="00E439C5" w:rsidRDefault="00E439C5" w:rsidP="40265CBD">
      <w:pPr>
        <w:rPr>
          <w:rFonts w:ascii="Georgia" w:eastAsia="Georgia" w:hAnsi="Georgia" w:cs="Georgia"/>
          <w:sz w:val="22"/>
          <w:szCs w:val="22"/>
        </w:rPr>
      </w:pPr>
    </w:p>
    <w:p w14:paraId="3A59EB6A" w14:textId="77777777" w:rsidR="00E439C5" w:rsidRDefault="00E439C5" w:rsidP="40265CBD">
      <w:pPr>
        <w:rPr>
          <w:rFonts w:ascii="Georgia" w:eastAsia="Georgia" w:hAnsi="Georgia" w:cs="Georgia"/>
          <w:sz w:val="22"/>
          <w:szCs w:val="22"/>
        </w:rPr>
      </w:pPr>
    </w:p>
    <w:sectPr w:rsidR="00E439C5">
      <w:footerReference w:type="default" r:id="rId10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43002B" w14:textId="77777777" w:rsidR="00FD52EC" w:rsidRDefault="00FD52EC" w:rsidP="00D06392">
      <w:pPr>
        <w:spacing w:after="0" w:line="240" w:lineRule="auto"/>
      </w:pPr>
      <w:r>
        <w:separator/>
      </w:r>
    </w:p>
  </w:endnote>
  <w:endnote w:type="continuationSeparator" w:id="0">
    <w:p w14:paraId="193D74D3" w14:textId="77777777" w:rsidR="00FD52EC" w:rsidRDefault="00FD52EC" w:rsidP="00D06392">
      <w:pPr>
        <w:spacing w:after="0" w:line="240" w:lineRule="auto"/>
      </w:pPr>
      <w:r>
        <w:continuationSeparator/>
      </w:r>
    </w:p>
  </w:endnote>
  <w:endnote w:type="continuationNotice" w:id="1">
    <w:p w14:paraId="4BA5D15D" w14:textId="77777777" w:rsidR="00FD52EC" w:rsidRDefault="00FD52E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quot;Arial&quot;,sans-serif">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ora">
    <w:altName w:val="Calibri"/>
    <w:charset w:val="00"/>
    <w:family w:val="auto"/>
    <w:pitch w:val="variable"/>
    <w:sig w:usb0="A00002FF" w:usb1="5000204B" w:usb2="00000000" w:usb3="00000000" w:csb0="00000097" w:csb1="00000000"/>
  </w:font>
  <w:font w:name="MS Gothic">
    <w:altName w:val="ＭＳ ゴシック"/>
    <w:panose1 w:val="020B0609070205080204"/>
    <w:charset w:val="80"/>
    <w:family w:val="modern"/>
    <w:pitch w:val="fixed"/>
    <w:sig w:usb0="E00002FF" w:usb1="6AC7FDFB" w:usb2="08000012" w:usb3="00000000" w:csb0="0002009F" w:csb1="00000000"/>
  </w:font>
  <w:font w:name="Aptos Display">
    <w:charset w:val="00"/>
    <w:family w:val="swiss"/>
    <w:pitch w:val="variable"/>
    <w:sig w:usb0="20000287" w:usb1="00000003" w:usb2="00000000"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ystem-ui">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46492903"/>
      <w:docPartObj>
        <w:docPartGallery w:val="Page Numbers (Bottom of Page)"/>
        <w:docPartUnique/>
      </w:docPartObj>
    </w:sdtPr>
    <w:sdtEndPr/>
    <w:sdtContent>
      <w:p w14:paraId="35F83ACD" w14:textId="41F105F5" w:rsidR="00D06392" w:rsidRDefault="00D06392">
        <w:pPr>
          <w:pStyle w:val="Piedepgina"/>
          <w:jc w:val="right"/>
        </w:pPr>
        <w:r>
          <w:fldChar w:fldCharType="begin"/>
        </w:r>
        <w:r>
          <w:instrText>PAGE   \* MERGEFORMAT</w:instrText>
        </w:r>
        <w:r>
          <w:fldChar w:fldCharType="separate"/>
        </w:r>
        <w:r>
          <w:t>2</w:t>
        </w:r>
        <w:r>
          <w:fldChar w:fldCharType="end"/>
        </w:r>
      </w:p>
    </w:sdtContent>
  </w:sdt>
  <w:p w14:paraId="0492CADB" w14:textId="77777777" w:rsidR="00D06392" w:rsidRDefault="00D0639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8BE8E6" w14:textId="77777777" w:rsidR="00FD52EC" w:rsidRDefault="00FD52EC" w:rsidP="00D06392">
      <w:pPr>
        <w:spacing w:after="0" w:line="240" w:lineRule="auto"/>
      </w:pPr>
      <w:r>
        <w:separator/>
      </w:r>
    </w:p>
  </w:footnote>
  <w:footnote w:type="continuationSeparator" w:id="0">
    <w:p w14:paraId="244AF428" w14:textId="77777777" w:rsidR="00FD52EC" w:rsidRDefault="00FD52EC" w:rsidP="00D06392">
      <w:pPr>
        <w:spacing w:after="0" w:line="240" w:lineRule="auto"/>
      </w:pPr>
      <w:r>
        <w:continuationSeparator/>
      </w:r>
    </w:p>
  </w:footnote>
  <w:footnote w:type="continuationNotice" w:id="1">
    <w:p w14:paraId="1A6383D4" w14:textId="77777777" w:rsidR="00FD52EC" w:rsidRDefault="00FD52EC">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BH86iPomcilq/b" int2:id="1qAG0gva">
      <int2:state int2:value="Rejected" int2:type="AugLoop_Text_Critique"/>
    </int2:textHash>
    <int2:textHash int2:hashCode="DPkZ35meI+4rLN" int2:id="ArNwh1GS">
      <int2:state int2:value="Rejected" int2:type="AugLoop_Text_Critique"/>
    </int2:textHash>
    <int2:textHash int2:hashCode="ei5c9m62rjmrTR" int2:id="ArqoM9ue">
      <int2:state int2:value="Rejected" int2:type="AugLoop_Text_Critique"/>
    </int2:textHash>
    <int2:textHash int2:hashCode="vSrSffSVqNHfn+" int2:id="GFH84HKq">
      <int2:state int2:value="Rejected" int2:type="AugLoop_Text_Critique"/>
    </int2:textHash>
    <int2:textHash int2:hashCode="iYKQ33E6b/mPv5" int2:id="nRCv0cHi">
      <int2:state int2:value="Rejected" int2:type="AugLoop_Text_Critique"/>
    </int2:textHash>
    <int2:textHash int2:hashCode="uHYwyPwhZfMl+h" int2:id="xtAJGYby">
      <int2:state int2:value="Rejected" int2:type="AugLoop_Text_Critique"/>
    </int2:textHash>
    <int2:bookmark int2:bookmarkName="_Int_Bp7vlCZO" int2:invalidationBookmarkName="" int2:hashCode="T18djfEqtucKaZ" int2:id="MUfI99Wf">
      <int2:state int2:value="Rejected" int2:type="AugLoop_Text_Critique"/>
    </int2:bookmark>
    <int2:bookmark int2:bookmarkName="_Int_gi0Sgoou" int2:invalidationBookmarkName="" int2:hashCode="z61SpTF0V8EZ4/" int2:id="c1EE3vg0">
      <int2:state int2:value="Rejected" int2:type="AugLoop_Text_Critique"/>
    </int2:bookmark>
    <int2:bookmark int2:bookmarkName="_Int_xXqbuWKd" int2:invalidationBookmarkName="" int2:hashCode="T3hZOkDUxULChY" int2:id="cp5chNvT">
      <int2:state int2:value="Rejected" int2:type="AugLoop_Text_Critique"/>
    </int2:bookmark>
    <int2:bookmark int2:bookmarkName="_Int_zUNdiBFS" int2:invalidationBookmarkName="" int2:hashCode="7fuDYlzX+OLcJb" int2:id="rOA2AKAd">
      <int2:state int2:value="Rejected" int2:type="AugLoop_Text_Critique"/>
    </int2:bookmark>
    <int2:bookmark int2:bookmarkName="_Int_lRh8df7k" int2:invalidationBookmarkName="" int2:hashCode="ctFEgLzlN4JZkj" int2:id="tGpv4yty">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5405E6"/>
    <w:multiLevelType w:val="hybridMultilevel"/>
    <w:tmpl w:val="B37AC7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A2CEF0"/>
    <w:multiLevelType w:val="hybridMultilevel"/>
    <w:tmpl w:val="FFFFFFFF"/>
    <w:lvl w:ilvl="0" w:tplc="19B8F3AE">
      <w:start w:val="1"/>
      <w:numFmt w:val="decimal"/>
      <w:lvlText w:val="%1-"/>
      <w:lvlJc w:val="left"/>
      <w:pPr>
        <w:ind w:left="720" w:hanging="360"/>
      </w:pPr>
    </w:lvl>
    <w:lvl w:ilvl="1" w:tplc="ED6015BC">
      <w:start w:val="1"/>
      <w:numFmt w:val="lowerLetter"/>
      <w:lvlText w:val="%2."/>
      <w:lvlJc w:val="left"/>
      <w:pPr>
        <w:ind w:left="1440" w:hanging="360"/>
      </w:pPr>
    </w:lvl>
    <w:lvl w:ilvl="2" w:tplc="2502239C">
      <w:start w:val="1"/>
      <w:numFmt w:val="lowerRoman"/>
      <w:lvlText w:val="%3."/>
      <w:lvlJc w:val="right"/>
      <w:pPr>
        <w:ind w:left="2160" w:hanging="180"/>
      </w:pPr>
    </w:lvl>
    <w:lvl w:ilvl="3" w:tplc="8B9C6EB8">
      <w:start w:val="1"/>
      <w:numFmt w:val="decimal"/>
      <w:lvlText w:val="%4."/>
      <w:lvlJc w:val="left"/>
      <w:pPr>
        <w:ind w:left="2880" w:hanging="360"/>
      </w:pPr>
    </w:lvl>
    <w:lvl w:ilvl="4" w:tplc="EDAA140E">
      <w:start w:val="1"/>
      <w:numFmt w:val="lowerLetter"/>
      <w:lvlText w:val="%5."/>
      <w:lvlJc w:val="left"/>
      <w:pPr>
        <w:ind w:left="3600" w:hanging="360"/>
      </w:pPr>
    </w:lvl>
    <w:lvl w:ilvl="5" w:tplc="B7301A0E">
      <w:start w:val="1"/>
      <w:numFmt w:val="lowerRoman"/>
      <w:lvlText w:val="%6."/>
      <w:lvlJc w:val="right"/>
      <w:pPr>
        <w:ind w:left="4320" w:hanging="180"/>
      </w:pPr>
    </w:lvl>
    <w:lvl w:ilvl="6" w:tplc="E5D22B6A">
      <w:start w:val="1"/>
      <w:numFmt w:val="decimal"/>
      <w:lvlText w:val="%7."/>
      <w:lvlJc w:val="left"/>
      <w:pPr>
        <w:ind w:left="5040" w:hanging="360"/>
      </w:pPr>
    </w:lvl>
    <w:lvl w:ilvl="7" w:tplc="014E5072">
      <w:start w:val="1"/>
      <w:numFmt w:val="lowerLetter"/>
      <w:lvlText w:val="%8."/>
      <w:lvlJc w:val="left"/>
      <w:pPr>
        <w:ind w:left="5760" w:hanging="360"/>
      </w:pPr>
    </w:lvl>
    <w:lvl w:ilvl="8" w:tplc="A8B80818">
      <w:start w:val="1"/>
      <w:numFmt w:val="lowerRoman"/>
      <w:lvlText w:val="%9."/>
      <w:lvlJc w:val="right"/>
      <w:pPr>
        <w:ind w:left="6480" w:hanging="180"/>
      </w:pPr>
    </w:lvl>
  </w:abstractNum>
  <w:abstractNum w:abstractNumId="2" w15:restartNumberingAfterBreak="0">
    <w:nsid w:val="04E0D9F4"/>
    <w:multiLevelType w:val="hybridMultilevel"/>
    <w:tmpl w:val="FFFFFFFF"/>
    <w:lvl w:ilvl="0" w:tplc="ED9890E0">
      <w:start w:val="1"/>
      <w:numFmt w:val="decimal"/>
      <w:lvlText w:val="%1-"/>
      <w:lvlJc w:val="left"/>
      <w:pPr>
        <w:ind w:left="720" w:hanging="360"/>
      </w:pPr>
    </w:lvl>
    <w:lvl w:ilvl="1" w:tplc="5DB8B5FA">
      <w:start w:val="1"/>
      <w:numFmt w:val="lowerLetter"/>
      <w:lvlText w:val="%2."/>
      <w:lvlJc w:val="left"/>
      <w:pPr>
        <w:ind w:left="1440" w:hanging="360"/>
      </w:pPr>
    </w:lvl>
    <w:lvl w:ilvl="2" w:tplc="D7A8F67C">
      <w:start w:val="1"/>
      <w:numFmt w:val="lowerRoman"/>
      <w:lvlText w:val="%3."/>
      <w:lvlJc w:val="right"/>
      <w:pPr>
        <w:ind w:left="2160" w:hanging="180"/>
      </w:pPr>
    </w:lvl>
    <w:lvl w:ilvl="3" w:tplc="78888EF4">
      <w:start w:val="1"/>
      <w:numFmt w:val="decimal"/>
      <w:lvlText w:val="%4."/>
      <w:lvlJc w:val="left"/>
      <w:pPr>
        <w:ind w:left="2880" w:hanging="360"/>
      </w:pPr>
    </w:lvl>
    <w:lvl w:ilvl="4" w:tplc="B33EE250">
      <w:start w:val="1"/>
      <w:numFmt w:val="lowerLetter"/>
      <w:lvlText w:val="%5."/>
      <w:lvlJc w:val="left"/>
      <w:pPr>
        <w:ind w:left="3600" w:hanging="360"/>
      </w:pPr>
    </w:lvl>
    <w:lvl w:ilvl="5" w:tplc="9828D210">
      <w:start w:val="1"/>
      <w:numFmt w:val="lowerRoman"/>
      <w:lvlText w:val="%6."/>
      <w:lvlJc w:val="right"/>
      <w:pPr>
        <w:ind w:left="4320" w:hanging="180"/>
      </w:pPr>
    </w:lvl>
    <w:lvl w:ilvl="6" w:tplc="2932E622">
      <w:start w:val="1"/>
      <w:numFmt w:val="decimal"/>
      <w:lvlText w:val="%7."/>
      <w:lvlJc w:val="left"/>
      <w:pPr>
        <w:ind w:left="5040" w:hanging="360"/>
      </w:pPr>
    </w:lvl>
    <w:lvl w:ilvl="7" w:tplc="61B4A9A8">
      <w:start w:val="1"/>
      <w:numFmt w:val="lowerLetter"/>
      <w:lvlText w:val="%8."/>
      <w:lvlJc w:val="left"/>
      <w:pPr>
        <w:ind w:left="5760" w:hanging="360"/>
      </w:pPr>
    </w:lvl>
    <w:lvl w:ilvl="8" w:tplc="3DF2FADE">
      <w:start w:val="1"/>
      <w:numFmt w:val="lowerRoman"/>
      <w:lvlText w:val="%9."/>
      <w:lvlJc w:val="right"/>
      <w:pPr>
        <w:ind w:left="6480" w:hanging="180"/>
      </w:pPr>
    </w:lvl>
  </w:abstractNum>
  <w:abstractNum w:abstractNumId="3" w15:restartNumberingAfterBreak="0">
    <w:nsid w:val="0DC7E3BF"/>
    <w:multiLevelType w:val="hybridMultilevel"/>
    <w:tmpl w:val="7CEE2A0C"/>
    <w:lvl w:ilvl="0" w:tplc="5F4A0D72">
      <w:start w:val="1"/>
      <w:numFmt w:val="bullet"/>
      <w:lvlText w:val="-"/>
      <w:lvlJc w:val="left"/>
      <w:pPr>
        <w:ind w:left="720" w:hanging="360"/>
      </w:pPr>
      <w:rPr>
        <w:rFonts w:ascii="Aptos" w:hAnsi="Aptos" w:hint="default"/>
      </w:rPr>
    </w:lvl>
    <w:lvl w:ilvl="1" w:tplc="3752D628">
      <w:start w:val="1"/>
      <w:numFmt w:val="bullet"/>
      <w:lvlText w:val="o"/>
      <w:lvlJc w:val="left"/>
      <w:pPr>
        <w:ind w:left="1440" w:hanging="360"/>
      </w:pPr>
      <w:rPr>
        <w:rFonts w:ascii="Courier New" w:hAnsi="Courier New" w:hint="default"/>
      </w:rPr>
    </w:lvl>
    <w:lvl w:ilvl="2" w:tplc="72267B7C">
      <w:start w:val="1"/>
      <w:numFmt w:val="bullet"/>
      <w:lvlText w:val=""/>
      <w:lvlJc w:val="left"/>
      <w:pPr>
        <w:ind w:left="2160" w:hanging="360"/>
      </w:pPr>
      <w:rPr>
        <w:rFonts w:ascii="Wingdings" w:hAnsi="Wingdings" w:hint="default"/>
      </w:rPr>
    </w:lvl>
    <w:lvl w:ilvl="3" w:tplc="C57E290E">
      <w:start w:val="1"/>
      <w:numFmt w:val="bullet"/>
      <w:lvlText w:val=""/>
      <w:lvlJc w:val="left"/>
      <w:pPr>
        <w:ind w:left="2880" w:hanging="360"/>
      </w:pPr>
      <w:rPr>
        <w:rFonts w:ascii="Symbol" w:hAnsi="Symbol" w:hint="default"/>
      </w:rPr>
    </w:lvl>
    <w:lvl w:ilvl="4" w:tplc="4F76D8B8">
      <w:start w:val="1"/>
      <w:numFmt w:val="bullet"/>
      <w:lvlText w:val="o"/>
      <w:lvlJc w:val="left"/>
      <w:pPr>
        <w:ind w:left="3600" w:hanging="360"/>
      </w:pPr>
      <w:rPr>
        <w:rFonts w:ascii="Courier New" w:hAnsi="Courier New" w:hint="default"/>
      </w:rPr>
    </w:lvl>
    <w:lvl w:ilvl="5" w:tplc="BA468588">
      <w:start w:val="1"/>
      <w:numFmt w:val="bullet"/>
      <w:lvlText w:val=""/>
      <w:lvlJc w:val="left"/>
      <w:pPr>
        <w:ind w:left="4320" w:hanging="360"/>
      </w:pPr>
      <w:rPr>
        <w:rFonts w:ascii="Wingdings" w:hAnsi="Wingdings" w:hint="default"/>
      </w:rPr>
    </w:lvl>
    <w:lvl w:ilvl="6" w:tplc="3C3C4314">
      <w:start w:val="1"/>
      <w:numFmt w:val="bullet"/>
      <w:lvlText w:val=""/>
      <w:lvlJc w:val="left"/>
      <w:pPr>
        <w:ind w:left="5040" w:hanging="360"/>
      </w:pPr>
      <w:rPr>
        <w:rFonts w:ascii="Symbol" w:hAnsi="Symbol" w:hint="default"/>
      </w:rPr>
    </w:lvl>
    <w:lvl w:ilvl="7" w:tplc="C4BAD0C8">
      <w:start w:val="1"/>
      <w:numFmt w:val="bullet"/>
      <w:lvlText w:val="o"/>
      <w:lvlJc w:val="left"/>
      <w:pPr>
        <w:ind w:left="5760" w:hanging="360"/>
      </w:pPr>
      <w:rPr>
        <w:rFonts w:ascii="Courier New" w:hAnsi="Courier New" w:hint="default"/>
      </w:rPr>
    </w:lvl>
    <w:lvl w:ilvl="8" w:tplc="148C8D80">
      <w:start w:val="1"/>
      <w:numFmt w:val="bullet"/>
      <w:lvlText w:val=""/>
      <w:lvlJc w:val="left"/>
      <w:pPr>
        <w:ind w:left="6480" w:hanging="360"/>
      </w:pPr>
      <w:rPr>
        <w:rFonts w:ascii="Wingdings" w:hAnsi="Wingdings" w:hint="default"/>
      </w:rPr>
    </w:lvl>
  </w:abstractNum>
  <w:abstractNum w:abstractNumId="4" w15:restartNumberingAfterBreak="0">
    <w:nsid w:val="200D53BA"/>
    <w:multiLevelType w:val="hybridMultilevel"/>
    <w:tmpl w:val="37B228F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05F6B31"/>
    <w:multiLevelType w:val="hybridMultilevel"/>
    <w:tmpl w:val="2EB2CE60"/>
    <w:lvl w:ilvl="0" w:tplc="C46639D2">
      <w:start w:val="1"/>
      <w:numFmt w:val="bullet"/>
      <w:lvlText w:val="-"/>
      <w:lvlJc w:val="left"/>
      <w:pPr>
        <w:ind w:left="720" w:hanging="360"/>
      </w:pPr>
      <w:rPr>
        <w:rFonts w:ascii="Aptos" w:hAnsi="Aptos" w:hint="default"/>
      </w:rPr>
    </w:lvl>
    <w:lvl w:ilvl="1" w:tplc="C126701C">
      <w:start w:val="1"/>
      <w:numFmt w:val="bullet"/>
      <w:lvlText w:val="o"/>
      <w:lvlJc w:val="left"/>
      <w:pPr>
        <w:ind w:left="1440" w:hanging="360"/>
      </w:pPr>
      <w:rPr>
        <w:rFonts w:ascii="Courier New" w:hAnsi="Courier New" w:hint="default"/>
      </w:rPr>
    </w:lvl>
    <w:lvl w:ilvl="2" w:tplc="410AAFCA">
      <w:start w:val="1"/>
      <w:numFmt w:val="bullet"/>
      <w:lvlText w:val=""/>
      <w:lvlJc w:val="left"/>
      <w:pPr>
        <w:ind w:left="2160" w:hanging="360"/>
      </w:pPr>
      <w:rPr>
        <w:rFonts w:ascii="Wingdings" w:hAnsi="Wingdings" w:hint="default"/>
      </w:rPr>
    </w:lvl>
    <w:lvl w:ilvl="3" w:tplc="5D307498">
      <w:start w:val="1"/>
      <w:numFmt w:val="bullet"/>
      <w:lvlText w:val=""/>
      <w:lvlJc w:val="left"/>
      <w:pPr>
        <w:ind w:left="2880" w:hanging="360"/>
      </w:pPr>
      <w:rPr>
        <w:rFonts w:ascii="Symbol" w:hAnsi="Symbol" w:hint="default"/>
      </w:rPr>
    </w:lvl>
    <w:lvl w:ilvl="4" w:tplc="66C058EC">
      <w:start w:val="1"/>
      <w:numFmt w:val="bullet"/>
      <w:lvlText w:val="o"/>
      <w:lvlJc w:val="left"/>
      <w:pPr>
        <w:ind w:left="3600" w:hanging="360"/>
      </w:pPr>
      <w:rPr>
        <w:rFonts w:ascii="Courier New" w:hAnsi="Courier New" w:hint="default"/>
      </w:rPr>
    </w:lvl>
    <w:lvl w:ilvl="5" w:tplc="E51ACD82">
      <w:start w:val="1"/>
      <w:numFmt w:val="bullet"/>
      <w:lvlText w:val=""/>
      <w:lvlJc w:val="left"/>
      <w:pPr>
        <w:ind w:left="4320" w:hanging="360"/>
      </w:pPr>
      <w:rPr>
        <w:rFonts w:ascii="Wingdings" w:hAnsi="Wingdings" w:hint="default"/>
      </w:rPr>
    </w:lvl>
    <w:lvl w:ilvl="6" w:tplc="9C9442C6">
      <w:start w:val="1"/>
      <w:numFmt w:val="bullet"/>
      <w:lvlText w:val=""/>
      <w:lvlJc w:val="left"/>
      <w:pPr>
        <w:ind w:left="5040" w:hanging="360"/>
      </w:pPr>
      <w:rPr>
        <w:rFonts w:ascii="Symbol" w:hAnsi="Symbol" w:hint="default"/>
      </w:rPr>
    </w:lvl>
    <w:lvl w:ilvl="7" w:tplc="29AE4D6E">
      <w:start w:val="1"/>
      <w:numFmt w:val="bullet"/>
      <w:lvlText w:val="o"/>
      <w:lvlJc w:val="left"/>
      <w:pPr>
        <w:ind w:left="5760" w:hanging="360"/>
      </w:pPr>
      <w:rPr>
        <w:rFonts w:ascii="Courier New" w:hAnsi="Courier New" w:hint="default"/>
      </w:rPr>
    </w:lvl>
    <w:lvl w:ilvl="8" w:tplc="D110D522">
      <w:start w:val="1"/>
      <w:numFmt w:val="bullet"/>
      <w:lvlText w:val=""/>
      <w:lvlJc w:val="left"/>
      <w:pPr>
        <w:ind w:left="6480" w:hanging="360"/>
      </w:pPr>
      <w:rPr>
        <w:rFonts w:ascii="Wingdings" w:hAnsi="Wingdings" w:hint="default"/>
      </w:rPr>
    </w:lvl>
  </w:abstractNum>
  <w:abstractNum w:abstractNumId="6" w15:restartNumberingAfterBreak="0">
    <w:nsid w:val="219D38E1"/>
    <w:multiLevelType w:val="hybridMultilevel"/>
    <w:tmpl w:val="FFFFFFFF"/>
    <w:lvl w:ilvl="0" w:tplc="D5A0D782">
      <w:start w:val="1"/>
      <w:numFmt w:val="decimal"/>
      <w:lvlText w:val="%1-"/>
      <w:lvlJc w:val="left"/>
      <w:pPr>
        <w:ind w:left="720" w:hanging="360"/>
      </w:pPr>
    </w:lvl>
    <w:lvl w:ilvl="1" w:tplc="254C3582">
      <w:start w:val="1"/>
      <w:numFmt w:val="lowerLetter"/>
      <w:lvlText w:val="%2."/>
      <w:lvlJc w:val="left"/>
      <w:pPr>
        <w:ind w:left="1440" w:hanging="360"/>
      </w:pPr>
    </w:lvl>
    <w:lvl w:ilvl="2" w:tplc="19E4AD32">
      <w:start w:val="1"/>
      <w:numFmt w:val="lowerRoman"/>
      <w:lvlText w:val="%3."/>
      <w:lvlJc w:val="right"/>
      <w:pPr>
        <w:ind w:left="2160" w:hanging="180"/>
      </w:pPr>
    </w:lvl>
    <w:lvl w:ilvl="3" w:tplc="04802486">
      <w:start w:val="1"/>
      <w:numFmt w:val="decimal"/>
      <w:lvlText w:val="%4."/>
      <w:lvlJc w:val="left"/>
      <w:pPr>
        <w:ind w:left="2880" w:hanging="360"/>
      </w:pPr>
    </w:lvl>
    <w:lvl w:ilvl="4" w:tplc="B630CC6C">
      <w:start w:val="1"/>
      <w:numFmt w:val="lowerLetter"/>
      <w:lvlText w:val="%5."/>
      <w:lvlJc w:val="left"/>
      <w:pPr>
        <w:ind w:left="3600" w:hanging="360"/>
      </w:pPr>
    </w:lvl>
    <w:lvl w:ilvl="5" w:tplc="0B3C53E6">
      <w:start w:val="1"/>
      <w:numFmt w:val="lowerRoman"/>
      <w:lvlText w:val="%6."/>
      <w:lvlJc w:val="right"/>
      <w:pPr>
        <w:ind w:left="4320" w:hanging="180"/>
      </w:pPr>
    </w:lvl>
    <w:lvl w:ilvl="6" w:tplc="3A785E08">
      <w:start w:val="1"/>
      <w:numFmt w:val="decimal"/>
      <w:lvlText w:val="%7."/>
      <w:lvlJc w:val="left"/>
      <w:pPr>
        <w:ind w:left="5040" w:hanging="360"/>
      </w:pPr>
    </w:lvl>
    <w:lvl w:ilvl="7" w:tplc="BCFCC22E">
      <w:start w:val="1"/>
      <w:numFmt w:val="lowerLetter"/>
      <w:lvlText w:val="%8."/>
      <w:lvlJc w:val="left"/>
      <w:pPr>
        <w:ind w:left="5760" w:hanging="360"/>
      </w:pPr>
    </w:lvl>
    <w:lvl w:ilvl="8" w:tplc="D4681824">
      <w:start w:val="1"/>
      <w:numFmt w:val="lowerRoman"/>
      <w:lvlText w:val="%9."/>
      <w:lvlJc w:val="right"/>
      <w:pPr>
        <w:ind w:left="6480" w:hanging="180"/>
      </w:pPr>
    </w:lvl>
  </w:abstractNum>
  <w:abstractNum w:abstractNumId="7" w15:restartNumberingAfterBreak="0">
    <w:nsid w:val="3580BCC4"/>
    <w:multiLevelType w:val="hybridMultilevel"/>
    <w:tmpl w:val="FFFFFFFF"/>
    <w:lvl w:ilvl="0" w:tplc="F518531A">
      <w:start w:val="1"/>
      <w:numFmt w:val="decimal"/>
      <w:lvlText w:val="%1-"/>
      <w:lvlJc w:val="left"/>
      <w:pPr>
        <w:ind w:left="720" w:hanging="360"/>
      </w:pPr>
    </w:lvl>
    <w:lvl w:ilvl="1" w:tplc="78F602CE">
      <w:start w:val="1"/>
      <w:numFmt w:val="lowerLetter"/>
      <w:lvlText w:val="%2."/>
      <w:lvlJc w:val="left"/>
      <w:pPr>
        <w:ind w:left="1440" w:hanging="360"/>
      </w:pPr>
    </w:lvl>
    <w:lvl w:ilvl="2" w:tplc="FC40E4BA">
      <w:start w:val="1"/>
      <w:numFmt w:val="lowerRoman"/>
      <w:lvlText w:val="%3."/>
      <w:lvlJc w:val="right"/>
      <w:pPr>
        <w:ind w:left="2160" w:hanging="180"/>
      </w:pPr>
    </w:lvl>
    <w:lvl w:ilvl="3" w:tplc="32E87AFE">
      <w:start w:val="1"/>
      <w:numFmt w:val="decimal"/>
      <w:lvlText w:val="%4."/>
      <w:lvlJc w:val="left"/>
      <w:pPr>
        <w:ind w:left="2880" w:hanging="360"/>
      </w:pPr>
    </w:lvl>
    <w:lvl w:ilvl="4" w:tplc="E012D7C6">
      <w:start w:val="1"/>
      <w:numFmt w:val="lowerLetter"/>
      <w:lvlText w:val="%5."/>
      <w:lvlJc w:val="left"/>
      <w:pPr>
        <w:ind w:left="3600" w:hanging="360"/>
      </w:pPr>
    </w:lvl>
    <w:lvl w:ilvl="5" w:tplc="87CE48B0">
      <w:start w:val="1"/>
      <w:numFmt w:val="lowerRoman"/>
      <w:lvlText w:val="%6."/>
      <w:lvlJc w:val="right"/>
      <w:pPr>
        <w:ind w:left="4320" w:hanging="180"/>
      </w:pPr>
    </w:lvl>
    <w:lvl w:ilvl="6" w:tplc="D83E571E">
      <w:start w:val="1"/>
      <w:numFmt w:val="decimal"/>
      <w:lvlText w:val="%7."/>
      <w:lvlJc w:val="left"/>
      <w:pPr>
        <w:ind w:left="5040" w:hanging="360"/>
      </w:pPr>
    </w:lvl>
    <w:lvl w:ilvl="7" w:tplc="A6360F96">
      <w:start w:val="1"/>
      <w:numFmt w:val="lowerLetter"/>
      <w:lvlText w:val="%8."/>
      <w:lvlJc w:val="left"/>
      <w:pPr>
        <w:ind w:left="5760" w:hanging="360"/>
      </w:pPr>
    </w:lvl>
    <w:lvl w:ilvl="8" w:tplc="687CC8F6">
      <w:start w:val="1"/>
      <w:numFmt w:val="lowerRoman"/>
      <w:lvlText w:val="%9."/>
      <w:lvlJc w:val="right"/>
      <w:pPr>
        <w:ind w:left="6480" w:hanging="180"/>
      </w:pPr>
    </w:lvl>
  </w:abstractNum>
  <w:abstractNum w:abstractNumId="8" w15:restartNumberingAfterBreak="0">
    <w:nsid w:val="359B04F7"/>
    <w:multiLevelType w:val="hybridMultilevel"/>
    <w:tmpl w:val="FFFFFFFF"/>
    <w:lvl w:ilvl="0" w:tplc="93C0BE46">
      <w:start w:val="1"/>
      <w:numFmt w:val="bullet"/>
      <w:lvlText w:val="-"/>
      <w:lvlJc w:val="left"/>
      <w:pPr>
        <w:ind w:left="720" w:hanging="360"/>
      </w:pPr>
      <w:rPr>
        <w:rFonts w:ascii="&quot;Arial&quot;,sans-serif" w:hAnsi="&quot;Arial&quot;,sans-serif" w:hint="default"/>
      </w:rPr>
    </w:lvl>
    <w:lvl w:ilvl="1" w:tplc="1D3871EE">
      <w:start w:val="1"/>
      <w:numFmt w:val="bullet"/>
      <w:lvlText w:val="o"/>
      <w:lvlJc w:val="left"/>
      <w:pPr>
        <w:ind w:left="1440" w:hanging="360"/>
      </w:pPr>
      <w:rPr>
        <w:rFonts w:ascii="Courier New" w:hAnsi="Courier New" w:hint="default"/>
      </w:rPr>
    </w:lvl>
    <w:lvl w:ilvl="2" w:tplc="3BF8F58E">
      <w:start w:val="1"/>
      <w:numFmt w:val="bullet"/>
      <w:lvlText w:val=""/>
      <w:lvlJc w:val="left"/>
      <w:pPr>
        <w:ind w:left="2160" w:hanging="360"/>
      </w:pPr>
      <w:rPr>
        <w:rFonts w:ascii="Wingdings" w:hAnsi="Wingdings" w:hint="default"/>
      </w:rPr>
    </w:lvl>
    <w:lvl w:ilvl="3" w:tplc="E154FD34">
      <w:start w:val="1"/>
      <w:numFmt w:val="bullet"/>
      <w:lvlText w:val=""/>
      <w:lvlJc w:val="left"/>
      <w:pPr>
        <w:ind w:left="2880" w:hanging="360"/>
      </w:pPr>
      <w:rPr>
        <w:rFonts w:ascii="Symbol" w:hAnsi="Symbol" w:hint="default"/>
      </w:rPr>
    </w:lvl>
    <w:lvl w:ilvl="4" w:tplc="812E26B6">
      <w:start w:val="1"/>
      <w:numFmt w:val="bullet"/>
      <w:lvlText w:val="o"/>
      <w:lvlJc w:val="left"/>
      <w:pPr>
        <w:ind w:left="3600" w:hanging="360"/>
      </w:pPr>
      <w:rPr>
        <w:rFonts w:ascii="Courier New" w:hAnsi="Courier New" w:hint="default"/>
      </w:rPr>
    </w:lvl>
    <w:lvl w:ilvl="5" w:tplc="9E5A6AE8">
      <w:start w:val="1"/>
      <w:numFmt w:val="bullet"/>
      <w:lvlText w:val=""/>
      <w:lvlJc w:val="left"/>
      <w:pPr>
        <w:ind w:left="4320" w:hanging="360"/>
      </w:pPr>
      <w:rPr>
        <w:rFonts w:ascii="Wingdings" w:hAnsi="Wingdings" w:hint="default"/>
      </w:rPr>
    </w:lvl>
    <w:lvl w:ilvl="6" w:tplc="AE06C810">
      <w:start w:val="1"/>
      <w:numFmt w:val="bullet"/>
      <w:lvlText w:val=""/>
      <w:lvlJc w:val="left"/>
      <w:pPr>
        <w:ind w:left="5040" w:hanging="360"/>
      </w:pPr>
      <w:rPr>
        <w:rFonts w:ascii="Symbol" w:hAnsi="Symbol" w:hint="default"/>
      </w:rPr>
    </w:lvl>
    <w:lvl w:ilvl="7" w:tplc="8632B03C">
      <w:start w:val="1"/>
      <w:numFmt w:val="bullet"/>
      <w:lvlText w:val="o"/>
      <w:lvlJc w:val="left"/>
      <w:pPr>
        <w:ind w:left="5760" w:hanging="360"/>
      </w:pPr>
      <w:rPr>
        <w:rFonts w:ascii="Courier New" w:hAnsi="Courier New" w:hint="default"/>
      </w:rPr>
    </w:lvl>
    <w:lvl w:ilvl="8" w:tplc="7B5278C2">
      <w:start w:val="1"/>
      <w:numFmt w:val="bullet"/>
      <w:lvlText w:val=""/>
      <w:lvlJc w:val="left"/>
      <w:pPr>
        <w:ind w:left="6480" w:hanging="360"/>
      </w:pPr>
      <w:rPr>
        <w:rFonts w:ascii="Wingdings" w:hAnsi="Wingdings" w:hint="default"/>
      </w:rPr>
    </w:lvl>
  </w:abstractNum>
  <w:abstractNum w:abstractNumId="9" w15:restartNumberingAfterBreak="0">
    <w:nsid w:val="4244C432"/>
    <w:multiLevelType w:val="hybridMultilevel"/>
    <w:tmpl w:val="FFFFFFFF"/>
    <w:lvl w:ilvl="0" w:tplc="C408F754">
      <w:start w:val="1"/>
      <w:numFmt w:val="decimal"/>
      <w:lvlText w:val="%1-"/>
      <w:lvlJc w:val="left"/>
      <w:pPr>
        <w:ind w:left="720" w:hanging="360"/>
      </w:pPr>
    </w:lvl>
    <w:lvl w:ilvl="1" w:tplc="E58CB9A4">
      <w:start w:val="1"/>
      <w:numFmt w:val="lowerLetter"/>
      <w:lvlText w:val="%2."/>
      <w:lvlJc w:val="left"/>
      <w:pPr>
        <w:ind w:left="1440" w:hanging="360"/>
      </w:pPr>
    </w:lvl>
    <w:lvl w:ilvl="2" w:tplc="4B52E896">
      <w:start w:val="1"/>
      <w:numFmt w:val="lowerRoman"/>
      <w:lvlText w:val="%3."/>
      <w:lvlJc w:val="right"/>
      <w:pPr>
        <w:ind w:left="2160" w:hanging="180"/>
      </w:pPr>
    </w:lvl>
    <w:lvl w:ilvl="3" w:tplc="78000678">
      <w:start w:val="1"/>
      <w:numFmt w:val="decimal"/>
      <w:lvlText w:val="%4."/>
      <w:lvlJc w:val="left"/>
      <w:pPr>
        <w:ind w:left="2880" w:hanging="360"/>
      </w:pPr>
    </w:lvl>
    <w:lvl w:ilvl="4" w:tplc="8AECF5D4">
      <w:start w:val="1"/>
      <w:numFmt w:val="lowerLetter"/>
      <w:lvlText w:val="%5."/>
      <w:lvlJc w:val="left"/>
      <w:pPr>
        <w:ind w:left="3600" w:hanging="360"/>
      </w:pPr>
    </w:lvl>
    <w:lvl w:ilvl="5" w:tplc="51BE7442">
      <w:start w:val="1"/>
      <w:numFmt w:val="lowerRoman"/>
      <w:lvlText w:val="%6."/>
      <w:lvlJc w:val="right"/>
      <w:pPr>
        <w:ind w:left="4320" w:hanging="180"/>
      </w:pPr>
    </w:lvl>
    <w:lvl w:ilvl="6" w:tplc="88A21D26">
      <w:start w:val="1"/>
      <w:numFmt w:val="decimal"/>
      <w:lvlText w:val="%7."/>
      <w:lvlJc w:val="left"/>
      <w:pPr>
        <w:ind w:left="5040" w:hanging="360"/>
      </w:pPr>
    </w:lvl>
    <w:lvl w:ilvl="7" w:tplc="9B20A37A">
      <w:start w:val="1"/>
      <w:numFmt w:val="lowerLetter"/>
      <w:lvlText w:val="%8."/>
      <w:lvlJc w:val="left"/>
      <w:pPr>
        <w:ind w:left="5760" w:hanging="360"/>
      </w:pPr>
    </w:lvl>
    <w:lvl w:ilvl="8" w:tplc="2FFC2886">
      <w:start w:val="1"/>
      <w:numFmt w:val="lowerRoman"/>
      <w:lvlText w:val="%9."/>
      <w:lvlJc w:val="right"/>
      <w:pPr>
        <w:ind w:left="6480" w:hanging="180"/>
      </w:pPr>
    </w:lvl>
  </w:abstractNum>
  <w:abstractNum w:abstractNumId="10" w15:restartNumberingAfterBreak="0">
    <w:nsid w:val="4725B3C1"/>
    <w:multiLevelType w:val="hybridMultilevel"/>
    <w:tmpl w:val="EC68EA8A"/>
    <w:lvl w:ilvl="0" w:tplc="51D4C15E">
      <w:start w:val="1"/>
      <w:numFmt w:val="bullet"/>
      <w:lvlText w:val="-"/>
      <w:lvlJc w:val="left"/>
      <w:pPr>
        <w:ind w:left="720" w:hanging="360"/>
      </w:pPr>
      <w:rPr>
        <w:rFonts w:ascii="&quot;Arial&quot;,sans-serif" w:hAnsi="&quot;Arial&quot;,sans-serif" w:hint="default"/>
      </w:rPr>
    </w:lvl>
    <w:lvl w:ilvl="1" w:tplc="C5248E00">
      <w:start w:val="1"/>
      <w:numFmt w:val="bullet"/>
      <w:lvlText w:val="o"/>
      <w:lvlJc w:val="left"/>
      <w:pPr>
        <w:ind w:left="1440" w:hanging="360"/>
      </w:pPr>
      <w:rPr>
        <w:rFonts w:ascii="Courier New" w:hAnsi="Courier New" w:hint="default"/>
      </w:rPr>
    </w:lvl>
    <w:lvl w:ilvl="2" w:tplc="3600EA98">
      <w:start w:val="1"/>
      <w:numFmt w:val="bullet"/>
      <w:lvlText w:val=""/>
      <w:lvlJc w:val="left"/>
      <w:pPr>
        <w:ind w:left="2160" w:hanging="360"/>
      </w:pPr>
      <w:rPr>
        <w:rFonts w:ascii="Wingdings" w:hAnsi="Wingdings" w:hint="default"/>
      </w:rPr>
    </w:lvl>
    <w:lvl w:ilvl="3" w:tplc="54E2C234">
      <w:start w:val="1"/>
      <w:numFmt w:val="bullet"/>
      <w:lvlText w:val=""/>
      <w:lvlJc w:val="left"/>
      <w:pPr>
        <w:ind w:left="2880" w:hanging="360"/>
      </w:pPr>
      <w:rPr>
        <w:rFonts w:ascii="Symbol" w:hAnsi="Symbol" w:hint="default"/>
      </w:rPr>
    </w:lvl>
    <w:lvl w:ilvl="4" w:tplc="D6807740">
      <w:start w:val="1"/>
      <w:numFmt w:val="bullet"/>
      <w:lvlText w:val="o"/>
      <w:lvlJc w:val="left"/>
      <w:pPr>
        <w:ind w:left="3600" w:hanging="360"/>
      </w:pPr>
      <w:rPr>
        <w:rFonts w:ascii="Courier New" w:hAnsi="Courier New" w:hint="default"/>
      </w:rPr>
    </w:lvl>
    <w:lvl w:ilvl="5" w:tplc="6848F220">
      <w:start w:val="1"/>
      <w:numFmt w:val="bullet"/>
      <w:lvlText w:val=""/>
      <w:lvlJc w:val="left"/>
      <w:pPr>
        <w:ind w:left="4320" w:hanging="360"/>
      </w:pPr>
      <w:rPr>
        <w:rFonts w:ascii="Wingdings" w:hAnsi="Wingdings" w:hint="default"/>
      </w:rPr>
    </w:lvl>
    <w:lvl w:ilvl="6" w:tplc="7F5C73AC">
      <w:start w:val="1"/>
      <w:numFmt w:val="bullet"/>
      <w:lvlText w:val=""/>
      <w:lvlJc w:val="left"/>
      <w:pPr>
        <w:ind w:left="5040" w:hanging="360"/>
      </w:pPr>
      <w:rPr>
        <w:rFonts w:ascii="Symbol" w:hAnsi="Symbol" w:hint="default"/>
      </w:rPr>
    </w:lvl>
    <w:lvl w:ilvl="7" w:tplc="1C206404">
      <w:start w:val="1"/>
      <w:numFmt w:val="bullet"/>
      <w:lvlText w:val="o"/>
      <w:lvlJc w:val="left"/>
      <w:pPr>
        <w:ind w:left="5760" w:hanging="360"/>
      </w:pPr>
      <w:rPr>
        <w:rFonts w:ascii="Courier New" w:hAnsi="Courier New" w:hint="default"/>
      </w:rPr>
    </w:lvl>
    <w:lvl w:ilvl="8" w:tplc="882C8EEA">
      <w:start w:val="1"/>
      <w:numFmt w:val="bullet"/>
      <w:lvlText w:val=""/>
      <w:lvlJc w:val="left"/>
      <w:pPr>
        <w:ind w:left="6480" w:hanging="360"/>
      </w:pPr>
      <w:rPr>
        <w:rFonts w:ascii="Wingdings" w:hAnsi="Wingdings" w:hint="default"/>
      </w:rPr>
    </w:lvl>
  </w:abstractNum>
  <w:abstractNum w:abstractNumId="11" w15:restartNumberingAfterBreak="0">
    <w:nsid w:val="49A75FDC"/>
    <w:multiLevelType w:val="hybridMultilevel"/>
    <w:tmpl w:val="012C6BB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9BB7023"/>
    <w:multiLevelType w:val="hybridMultilevel"/>
    <w:tmpl w:val="FFFFFFFF"/>
    <w:lvl w:ilvl="0" w:tplc="AD622E1C">
      <w:start w:val="1"/>
      <w:numFmt w:val="decimal"/>
      <w:lvlText w:val="%1-"/>
      <w:lvlJc w:val="left"/>
      <w:pPr>
        <w:ind w:left="720" w:hanging="360"/>
      </w:pPr>
    </w:lvl>
    <w:lvl w:ilvl="1" w:tplc="4572B5C4">
      <w:start w:val="1"/>
      <w:numFmt w:val="lowerLetter"/>
      <w:lvlText w:val="%2."/>
      <w:lvlJc w:val="left"/>
      <w:pPr>
        <w:ind w:left="1440" w:hanging="360"/>
      </w:pPr>
    </w:lvl>
    <w:lvl w:ilvl="2" w:tplc="8D1E5FDE">
      <w:start w:val="1"/>
      <w:numFmt w:val="lowerRoman"/>
      <w:lvlText w:val="%3."/>
      <w:lvlJc w:val="right"/>
      <w:pPr>
        <w:ind w:left="2160" w:hanging="180"/>
      </w:pPr>
    </w:lvl>
    <w:lvl w:ilvl="3" w:tplc="21AAFD44">
      <w:start w:val="1"/>
      <w:numFmt w:val="decimal"/>
      <w:lvlText w:val="%4."/>
      <w:lvlJc w:val="left"/>
      <w:pPr>
        <w:ind w:left="2880" w:hanging="360"/>
      </w:pPr>
    </w:lvl>
    <w:lvl w:ilvl="4" w:tplc="A84CF282">
      <w:start w:val="1"/>
      <w:numFmt w:val="lowerLetter"/>
      <w:lvlText w:val="%5."/>
      <w:lvlJc w:val="left"/>
      <w:pPr>
        <w:ind w:left="3600" w:hanging="360"/>
      </w:pPr>
    </w:lvl>
    <w:lvl w:ilvl="5" w:tplc="30A8209E">
      <w:start w:val="1"/>
      <w:numFmt w:val="lowerRoman"/>
      <w:lvlText w:val="%6."/>
      <w:lvlJc w:val="right"/>
      <w:pPr>
        <w:ind w:left="4320" w:hanging="180"/>
      </w:pPr>
    </w:lvl>
    <w:lvl w:ilvl="6" w:tplc="C2780D7C">
      <w:start w:val="1"/>
      <w:numFmt w:val="decimal"/>
      <w:lvlText w:val="%7."/>
      <w:lvlJc w:val="left"/>
      <w:pPr>
        <w:ind w:left="5040" w:hanging="360"/>
      </w:pPr>
    </w:lvl>
    <w:lvl w:ilvl="7" w:tplc="D212720C">
      <w:start w:val="1"/>
      <w:numFmt w:val="lowerLetter"/>
      <w:lvlText w:val="%8."/>
      <w:lvlJc w:val="left"/>
      <w:pPr>
        <w:ind w:left="5760" w:hanging="360"/>
      </w:pPr>
    </w:lvl>
    <w:lvl w:ilvl="8" w:tplc="B7F6C6F6">
      <w:start w:val="1"/>
      <w:numFmt w:val="lowerRoman"/>
      <w:lvlText w:val="%9."/>
      <w:lvlJc w:val="right"/>
      <w:pPr>
        <w:ind w:left="6480" w:hanging="180"/>
      </w:pPr>
    </w:lvl>
  </w:abstractNum>
  <w:abstractNum w:abstractNumId="13" w15:restartNumberingAfterBreak="0">
    <w:nsid w:val="4D4A530C"/>
    <w:multiLevelType w:val="hybridMultilevel"/>
    <w:tmpl w:val="45C04C54"/>
    <w:lvl w:ilvl="0" w:tplc="A828A3E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612515BC"/>
    <w:multiLevelType w:val="hybridMultilevel"/>
    <w:tmpl w:val="FFFFFFFF"/>
    <w:lvl w:ilvl="0" w:tplc="0A026FFE">
      <w:start w:val="1"/>
      <w:numFmt w:val="decimal"/>
      <w:lvlText w:val="%1-"/>
      <w:lvlJc w:val="left"/>
      <w:pPr>
        <w:ind w:left="720" w:hanging="360"/>
      </w:pPr>
    </w:lvl>
    <w:lvl w:ilvl="1" w:tplc="E304BBF2">
      <w:start w:val="1"/>
      <w:numFmt w:val="lowerLetter"/>
      <w:lvlText w:val="%2."/>
      <w:lvlJc w:val="left"/>
      <w:pPr>
        <w:ind w:left="1440" w:hanging="360"/>
      </w:pPr>
    </w:lvl>
    <w:lvl w:ilvl="2" w:tplc="C828196E">
      <w:start w:val="1"/>
      <w:numFmt w:val="lowerRoman"/>
      <w:lvlText w:val="%3."/>
      <w:lvlJc w:val="right"/>
      <w:pPr>
        <w:ind w:left="2160" w:hanging="180"/>
      </w:pPr>
    </w:lvl>
    <w:lvl w:ilvl="3" w:tplc="19787B82">
      <w:start w:val="1"/>
      <w:numFmt w:val="decimal"/>
      <w:lvlText w:val="%4."/>
      <w:lvlJc w:val="left"/>
      <w:pPr>
        <w:ind w:left="2880" w:hanging="360"/>
      </w:pPr>
    </w:lvl>
    <w:lvl w:ilvl="4" w:tplc="C9E6F684">
      <w:start w:val="1"/>
      <w:numFmt w:val="lowerLetter"/>
      <w:lvlText w:val="%5."/>
      <w:lvlJc w:val="left"/>
      <w:pPr>
        <w:ind w:left="3600" w:hanging="360"/>
      </w:pPr>
    </w:lvl>
    <w:lvl w:ilvl="5" w:tplc="B8FE9D16">
      <w:start w:val="1"/>
      <w:numFmt w:val="lowerRoman"/>
      <w:lvlText w:val="%6."/>
      <w:lvlJc w:val="right"/>
      <w:pPr>
        <w:ind w:left="4320" w:hanging="180"/>
      </w:pPr>
    </w:lvl>
    <w:lvl w:ilvl="6" w:tplc="03B8180C">
      <w:start w:val="1"/>
      <w:numFmt w:val="decimal"/>
      <w:lvlText w:val="%7."/>
      <w:lvlJc w:val="left"/>
      <w:pPr>
        <w:ind w:left="5040" w:hanging="360"/>
      </w:pPr>
    </w:lvl>
    <w:lvl w:ilvl="7" w:tplc="D5EE97AC">
      <w:start w:val="1"/>
      <w:numFmt w:val="lowerLetter"/>
      <w:lvlText w:val="%8."/>
      <w:lvlJc w:val="left"/>
      <w:pPr>
        <w:ind w:left="5760" w:hanging="360"/>
      </w:pPr>
    </w:lvl>
    <w:lvl w:ilvl="8" w:tplc="3AA08D74">
      <w:start w:val="1"/>
      <w:numFmt w:val="lowerRoman"/>
      <w:lvlText w:val="%9."/>
      <w:lvlJc w:val="right"/>
      <w:pPr>
        <w:ind w:left="6480" w:hanging="180"/>
      </w:pPr>
    </w:lvl>
  </w:abstractNum>
  <w:abstractNum w:abstractNumId="15" w15:restartNumberingAfterBreak="0">
    <w:nsid w:val="6D9A0A90"/>
    <w:multiLevelType w:val="hybridMultilevel"/>
    <w:tmpl w:val="A4F0FC84"/>
    <w:lvl w:ilvl="0" w:tplc="1FDEF7F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70060771"/>
    <w:multiLevelType w:val="hybridMultilevel"/>
    <w:tmpl w:val="FFFFFFFF"/>
    <w:lvl w:ilvl="0" w:tplc="EAB8230A">
      <w:start w:val="1"/>
      <w:numFmt w:val="decimal"/>
      <w:lvlText w:val="%1-"/>
      <w:lvlJc w:val="left"/>
      <w:pPr>
        <w:ind w:left="720" w:hanging="360"/>
      </w:pPr>
    </w:lvl>
    <w:lvl w:ilvl="1" w:tplc="9E1C3BEA">
      <w:start w:val="1"/>
      <w:numFmt w:val="lowerLetter"/>
      <w:lvlText w:val="%2."/>
      <w:lvlJc w:val="left"/>
      <w:pPr>
        <w:ind w:left="1440" w:hanging="360"/>
      </w:pPr>
    </w:lvl>
    <w:lvl w:ilvl="2" w:tplc="E49836E0">
      <w:start w:val="1"/>
      <w:numFmt w:val="lowerRoman"/>
      <w:lvlText w:val="%3."/>
      <w:lvlJc w:val="right"/>
      <w:pPr>
        <w:ind w:left="2160" w:hanging="180"/>
      </w:pPr>
    </w:lvl>
    <w:lvl w:ilvl="3" w:tplc="BE2AFCBE">
      <w:start w:val="1"/>
      <w:numFmt w:val="decimal"/>
      <w:lvlText w:val="%4."/>
      <w:lvlJc w:val="left"/>
      <w:pPr>
        <w:ind w:left="2880" w:hanging="360"/>
      </w:pPr>
    </w:lvl>
    <w:lvl w:ilvl="4" w:tplc="AC26DFD8">
      <w:start w:val="1"/>
      <w:numFmt w:val="lowerLetter"/>
      <w:lvlText w:val="%5."/>
      <w:lvlJc w:val="left"/>
      <w:pPr>
        <w:ind w:left="3600" w:hanging="360"/>
      </w:pPr>
    </w:lvl>
    <w:lvl w:ilvl="5" w:tplc="126068D4">
      <w:start w:val="1"/>
      <w:numFmt w:val="lowerRoman"/>
      <w:lvlText w:val="%6."/>
      <w:lvlJc w:val="right"/>
      <w:pPr>
        <w:ind w:left="4320" w:hanging="180"/>
      </w:pPr>
    </w:lvl>
    <w:lvl w:ilvl="6" w:tplc="0F88458E">
      <w:start w:val="1"/>
      <w:numFmt w:val="decimal"/>
      <w:lvlText w:val="%7."/>
      <w:lvlJc w:val="left"/>
      <w:pPr>
        <w:ind w:left="5040" w:hanging="360"/>
      </w:pPr>
    </w:lvl>
    <w:lvl w:ilvl="7" w:tplc="D7824B10">
      <w:start w:val="1"/>
      <w:numFmt w:val="lowerLetter"/>
      <w:lvlText w:val="%8."/>
      <w:lvlJc w:val="left"/>
      <w:pPr>
        <w:ind w:left="5760" w:hanging="360"/>
      </w:pPr>
    </w:lvl>
    <w:lvl w:ilvl="8" w:tplc="31F29846">
      <w:start w:val="1"/>
      <w:numFmt w:val="lowerRoman"/>
      <w:lvlText w:val="%9."/>
      <w:lvlJc w:val="right"/>
      <w:pPr>
        <w:ind w:left="6480" w:hanging="180"/>
      </w:pPr>
    </w:lvl>
  </w:abstractNum>
  <w:num w:numId="1" w16cid:durableId="1432312082">
    <w:abstractNumId w:val="1"/>
  </w:num>
  <w:num w:numId="2" w16cid:durableId="804007202">
    <w:abstractNumId w:val="7"/>
  </w:num>
  <w:num w:numId="3" w16cid:durableId="255402199">
    <w:abstractNumId w:val="12"/>
  </w:num>
  <w:num w:numId="4" w16cid:durableId="1448431363">
    <w:abstractNumId w:val="16"/>
  </w:num>
  <w:num w:numId="5" w16cid:durableId="243343346">
    <w:abstractNumId w:val="2"/>
  </w:num>
  <w:num w:numId="6" w16cid:durableId="902519105">
    <w:abstractNumId w:val="6"/>
  </w:num>
  <w:num w:numId="7" w16cid:durableId="195821831">
    <w:abstractNumId w:val="14"/>
  </w:num>
  <w:num w:numId="8" w16cid:durableId="2033719979">
    <w:abstractNumId w:val="9"/>
  </w:num>
  <w:num w:numId="9" w16cid:durableId="553396846">
    <w:abstractNumId w:val="5"/>
  </w:num>
  <w:num w:numId="10" w16cid:durableId="1647860461">
    <w:abstractNumId w:val="8"/>
  </w:num>
  <w:num w:numId="11" w16cid:durableId="500239745">
    <w:abstractNumId w:val="3"/>
  </w:num>
  <w:num w:numId="12" w16cid:durableId="1467891617">
    <w:abstractNumId w:val="13"/>
  </w:num>
  <w:num w:numId="13" w16cid:durableId="815151551">
    <w:abstractNumId w:val="0"/>
  </w:num>
  <w:num w:numId="14" w16cid:durableId="1153715705">
    <w:abstractNumId w:val="10"/>
  </w:num>
  <w:num w:numId="15" w16cid:durableId="585117993">
    <w:abstractNumId w:val="4"/>
  </w:num>
  <w:num w:numId="16" w16cid:durableId="1438985991">
    <w:abstractNumId w:val="11"/>
  </w:num>
  <w:num w:numId="17" w16cid:durableId="1375037847">
    <w:abstractNumId w:val="1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2F38142"/>
    <w:rsid w:val="00010DDC"/>
    <w:rsid w:val="000120C7"/>
    <w:rsid w:val="00012EE5"/>
    <w:rsid w:val="0001303F"/>
    <w:rsid w:val="000140F8"/>
    <w:rsid w:val="00017173"/>
    <w:rsid w:val="00017B23"/>
    <w:rsid w:val="00020F8B"/>
    <w:rsid w:val="0002359F"/>
    <w:rsid w:val="0003095F"/>
    <w:rsid w:val="00036AB0"/>
    <w:rsid w:val="00036B03"/>
    <w:rsid w:val="0004011C"/>
    <w:rsid w:val="00041863"/>
    <w:rsid w:val="000429C8"/>
    <w:rsid w:val="00043718"/>
    <w:rsid w:val="00043C58"/>
    <w:rsid w:val="00046A7E"/>
    <w:rsid w:val="00047980"/>
    <w:rsid w:val="00050195"/>
    <w:rsid w:val="00053DBE"/>
    <w:rsid w:val="00057E7D"/>
    <w:rsid w:val="00060571"/>
    <w:rsid w:val="000619EA"/>
    <w:rsid w:val="00062364"/>
    <w:rsid w:val="000624C3"/>
    <w:rsid w:val="00062C2F"/>
    <w:rsid w:val="00063034"/>
    <w:rsid w:val="00065232"/>
    <w:rsid w:val="00065959"/>
    <w:rsid w:val="00067C0E"/>
    <w:rsid w:val="00067F45"/>
    <w:rsid w:val="000703B4"/>
    <w:rsid w:val="000715D4"/>
    <w:rsid w:val="00073ED3"/>
    <w:rsid w:val="000741A9"/>
    <w:rsid w:val="0007525A"/>
    <w:rsid w:val="000759C3"/>
    <w:rsid w:val="00075DA2"/>
    <w:rsid w:val="00076121"/>
    <w:rsid w:val="00076E0F"/>
    <w:rsid w:val="00076FE4"/>
    <w:rsid w:val="00081A0A"/>
    <w:rsid w:val="00082F12"/>
    <w:rsid w:val="00084A9E"/>
    <w:rsid w:val="00084EC6"/>
    <w:rsid w:val="00084F23"/>
    <w:rsid w:val="00090669"/>
    <w:rsid w:val="00091562"/>
    <w:rsid w:val="00091A25"/>
    <w:rsid w:val="0009398F"/>
    <w:rsid w:val="00095AE4"/>
    <w:rsid w:val="00097374"/>
    <w:rsid w:val="00097ED2"/>
    <w:rsid w:val="000A10AC"/>
    <w:rsid w:val="000A1477"/>
    <w:rsid w:val="000A2ABF"/>
    <w:rsid w:val="000A36CB"/>
    <w:rsid w:val="000A5071"/>
    <w:rsid w:val="000A541E"/>
    <w:rsid w:val="000A6946"/>
    <w:rsid w:val="000A7A32"/>
    <w:rsid w:val="000A7F25"/>
    <w:rsid w:val="000B1339"/>
    <w:rsid w:val="000B3041"/>
    <w:rsid w:val="000B4545"/>
    <w:rsid w:val="000B47CE"/>
    <w:rsid w:val="000B4C45"/>
    <w:rsid w:val="000B5212"/>
    <w:rsid w:val="000B7BC3"/>
    <w:rsid w:val="000B7FBC"/>
    <w:rsid w:val="000C0F7B"/>
    <w:rsid w:val="000C1318"/>
    <w:rsid w:val="000C2626"/>
    <w:rsid w:val="000C29D3"/>
    <w:rsid w:val="000C2E12"/>
    <w:rsid w:val="000C3AA3"/>
    <w:rsid w:val="000C41B9"/>
    <w:rsid w:val="000C4D83"/>
    <w:rsid w:val="000D05E9"/>
    <w:rsid w:val="000D0E02"/>
    <w:rsid w:val="000D0EDB"/>
    <w:rsid w:val="000D2497"/>
    <w:rsid w:val="000D2FAF"/>
    <w:rsid w:val="000D6144"/>
    <w:rsid w:val="000E367D"/>
    <w:rsid w:val="000E4071"/>
    <w:rsid w:val="000E41D2"/>
    <w:rsid w:val="000E4BBA"/>
    <w:rsid w:val="000F11E1"/>
    <w:rsid w:val="000F47DD"/>
    <w:rsid w:val="000F5B31"/>
    <w:rsid w:val="000F63DF"/>
    <w:rsid w:val="000F7A96"/>
    <w:rsid w:val="00100EB8"/>
    <w:rsid w:val="00101359"/>
    <w:rsid w:val="0010153C"/>
    <w:rsid w:val="00102C2C"/>
    <w:rsid w:val="001031F8"/>
    <w:rsid w:val="00105095"/>
    <w:rsid w:val="001059DB"/>
    <w:rsid w:val="00105B30"/>
    <w:rsid w:val="00105E02"/>
    <w:rsid w:val="00106601"/>
    <w:rsid w:val="00112B87"/>
    <w:rsid w:val="0011393B"/>
    <w:rsid w:val="001168F1"/>
    <w:rsid w:val="00120353"/>
    <w:rsid w:val="00121031"/>
    <w:rsid w:val="001237FA"/>
    <w:rsid w:val="00123A74"/>
    <w:rsid w:val="00125D29"/>
    <w:rsid w:val="00125F43"/>
    <w:rsid w:val="00126320"/>
    <w:rsid w:val="001269DB"/>
    <w:rsid w:val="00126D8D"/>
    <w:rsid w:val="0013117F"/>
    <w:rsid w:val="001320BE"/>
    <w:rsid w:val="00132DDF"/>
    <w:rsid w:val="00132FE5"/>
    <w:rsid w:val="00133314"/>
    <w:rsid w:val="001349F2"/>
    <w:rsid w:val="0013652A"/>
    <w:rsid w:val="00136868"/>
    <w:rsid w:val="0013706F"/>
    <w:rsid w:val="00141F0B"/>
    <w:rsid w:val="001444E8"/>
    <w:rsid w:val="00144C03"/>
    <w:rsid w:val="00145806"/>
    <w:rsid w:val="00147726"/>
    <w:rsid w:val="00147749"/>
    <w:rsid w:val="00150760"/>
    <w:rsid w:val="001510EB"/>
    <w:rsid w:val="00152A51"/>
    <w:rsid w:val="00152DF4"/>
    <w:rsid w:val="00157472"/>
    <w:rsid w:val="0015781C"/>
    <w:rsid w:val="00160CC3"/>
    <w:rsid w:val="00160F7A"/>
    <w:rsid w:val="00162DC9"/>
    <w:rsid w:val="00163D79"/>
    <w:rsid w:val="0016534E"/>
    <w:rsid w:val="001656E7"/>
    <w:rsid w:val="00166DF0"/>
    <w:rsid w:val="0017035F"/>
    <w:rsid w:val="001711AD"/>
    <w:rsid w:val="001737DF"/>
    <w:rsid w:val="0017475D"/>
    <w:rsid w:val="0017745F"/>
    <w:rsid w:val="001831CB"/>
    <w:rsid w:val="00184407"/>
    <w:rsid w:val="001848ED"/>
    <w:rsid w:val="00185C9A"/>
    <w:rsid w:val="00186894"/>
    <w:rsid w:val="001873A4"/>
    <w:rsid w:val="00195A5A"/>
    <w:rsid w:val="00195E08"/>
    <w:rsid w:val="00195EE3"/>
    <w:rsid w:val="00196D94"/>
    <w:rsid w:val="001971CA"/>
    <w:rsid w:val="00197669"/>
    <w:rsid w:val="00197B78"/>
    <w:rsid w:val="001A06C4"/>
    <w:rsid w:val="001A28E5"/>
    <w:rsid w:val="001A57E6"/>
    <w:rsid w:val="001A64D0"/>
    <w:rsid w:val="001A7CF2"/>
    <w:rsid w:val="001B02C8"/>
    <w:rsid w:val="001B3375"/>
    <w:rsid w:val="001B3AE2"/>
    <w:rsid w:val="001B4BC3"/>
    <w:rsid w:val="001B693D"/>
    <w:rsid w:val="001C01BA"/>
    <w:rsid w:val="001C2177"/>
    <w:rsid w:val="001C33CE"/>
    <w:rsid w:val="001C489C"/>
    <w:rsid w:val="001C724A"/>
    <w:rsid w:val="001C7618"/>
    <w:rsid w:val="001C7B7F"/>
    <w:rsid w:val="001D0B4F"/>
    <w:rsid w:val="001D400A"/>
    <w:rsid w:val="001D44D8"/>
    <w:rsid w:val="001D4A84"/>
    <w:rsid w:val="001D5521"/>
    <w:rsid w:val="001D5DDE"/>
    <w:rsid w:val="001D5FB2"/>
    <w:rsid w:val="001D7142"/>
    <w:rsid w:val="001E1CF2"/>
    <w:rsid w:val="001E4C68"/>
    <w:rsid w:val="001E5925"/>
    <w:rsid w:val="001E5C74"/>
    <w:rsid w:val="001E618E"/>
    <w:rsid w:val="001E6F67"/>
    <w:rsid w:val="001F3787"/>
    <w:rsid w:val="001F43EA"/>
    <w:rsid w:val="001F4B49"/>
    <w:rsid w:val="001F676B"/>
    <w:rsid w:val="001F6D61"/>
    <w:rsid w:val="001F78E9"/>
    <w:rsid w:val="00205054"/>
    <w:rsid w:val="00205E42"/>
    <w:rsid w:val="00205EE7"/>
    <w:rsid w:val="00206E6F"/>
    <w:rsid w:val="002076D1"/>
    <w:rsid w:val="00210F95"/>
    <w:rsid w:val="00212CB5"/>
    <w:rsid w:val="002134AF"/>
    <w:rsid w:val="00213A5E"/>
    <w:rsid w:val="00215735"/>
    <w:rsid w:val="00216589"/>
    <w:rsid w:val="002168F1"/>
    <w:rsid w:val="002171C6"/>
    <w:rsid w:val="002233BC"/>
    <w:rsid w:val="002247EF"/>
    <w:rsid w:val="00225C7A"/>
    <w:rsid w:val="002260B7"/>
    <w:rsid w:val="00227380"/>
    <w:rsid w:val="00227E47"/>
    <w:rsid w:val="0023048D"/>
    <w:rsid w:val="00231913"/>
    <w:rsid w:val="00232F9A"/>
    <w:rsid w:val="00233CC6"/>
    <w:rsid w:val="0023424C"/>
    <w:rsid w:val="00235577"/>
    <w:rsid w:val="00235D14"/>
    <w:rsid w:val="00241021"/>
    <w:rsid w:val="0024267E"/>
    <w:rsid w:val="0024653F"/>
    <w:rsid w:val="00251B8F"/>
    <w:rsid w:val="00252E7D"/>
    <w:rsid w:val="00253755"/>
    <w:rsid w:val="00253C31"/>
    <w:rsid w:val="00256007"/>
    <w:rsid w:val="002560E7"/>
    <w:rsid w:val="00257672"/>
    <w:rsid w:val="00260C11"/>
    <w:rsid w:val="00261FAE"/>
    <w:rsid w:val="0026603E"/>
    <w:rsid w:val="00267ACE"/>
    <w:rsid w:val="0027027F"/>
    <w:rsid w:val="002707FE"/>
    <w:rsid w:val="002728BD"/>
    <w:rsid w:val="00272DBA"/>
    <w:rsid w:val="002757B0"/>
    <w:rsid w:val="00276729"/>
    <w:rsid w:val="00276D52"/>
    <w:rsid w:val="00280EE9"/>
    <w:rsid w:val="002850AC"/>
    <w:rsid w:val="002869C3"/>
    <w:rsid w:val="00287E49"/>
    <w:rsid w:val="00290D66"/>
    <w:rsid w:val="00294881"/>
    <w:rsid w:val="002948D7"/>
    <w:rsid w:val="00296312"/>
    <w:rsid w:val="002A0AEC"/>
    <w:rsid w:val="002A13B5"/>
    <w:rsid w:val="002A1EA6"/>
    <w:rsid w:val="002A5373"/>
    <w:rsid w:val="002A5ED9"/>
    <w:rsid w:val="002B285A"/>
    <w:rsid w:val="002B7DEB"/>
    <w:rsid w:val="002C2169"/>
    <w:rsid w:val="002C30C2"/>
    <w:rsid w:val="002C4786"/>
    <w:rsid w:val="002C4BE4"/>
    <w:rsid w:val="002C5DAA"/>
    <w:rsid w:val="002C6EC5"/>
    <w:rsid w:val="002C73E0"/>
    <w:rsid w:val="002D1FF6"/>
    <w:rsid w:val="002D39EA"/>
    <w:rsid w:val="002D5484"/>
    <w:rsid w:val="002D6F87"/>
    <w:rsid w:val="002D706B"/>
    <w:rsid w:val="002D7BC0"/>
    <w:rsid w:val="002E00C7"/>
    <w:rsid w:val="002E236B"/>
    <w:rsid w:val="002E3090"/>
    <w:rsid w:val="002E3445"/>
    <w:rsid w:val="002F0E59"/>
    <w:rsid w:val="002F46B6"/>
    <w:rsid w:val="002F54B9"/>
    <w:rsid w:val="002F5FA5"/>
    <w:rsid w:val="002F72F6"/>
    <w:rsid w:val="002F73FA"/>
    <w:rsid w:val="00302DD9"/>
    <w:rsid w:val="00305669"/>
    <w:rsid w:val="0030721B"/>
    <w:rsid w:val="00310D39"/>
    <w:rsid w:val="00311BD1"/>
    <w:rsid w:val="00312C19"/>
    <w:rsid w:val="00313818"/>
    <w:rsid w:val="00313F55"/>
    <w:rsid w:val="003141BF"/>
    <w:rsid w:val="003153E0"/>
    <w:rsid w:val="00321EC7"/>
    <w:rsid w:val="0032239D"/>
    <w:rsid w:val="00325F21"/>
    <w:rsid w:val="003261AB"/>
    <w:rsid w:val="003279CB"/>
    <w:rsid w:val="00331FFC"/>
    <w:rsid w:val="00332ED2"/>
    <w:rsid w:val="003357DB"/>
    <w:rsid w:val="003360E2"/>
    <w:rsid w:val="00341367"/>
    <w:rsid w:val="003444CC"/>
    <w:rsid w:val="003458EA"/>
    <w:rsid w:val="003501E2"/>
    <w:rsid w:val="003503ED"/>
    <w:rsid w:val="003517BC"/>
    <w:rsid w:val="00355464"/>
    <w:rsid w:val="00355E7E"/>
    <w:rsid w:val="00361621"/>
    <w:rsid w:val="003625A5"/>
    <w:rsid w:val="00363119"/>
    <w:rsid w:val="00363121"/>
    <w:rsid w:val="003704BE"/>
    <w:rsid w:val="00371716"/>
    <w:rsid w:val="003751CD"/>
    <w:rsid w:val="00375398"/>
    <w:rsid w:val="003768A6"/>
    <w:rsid w:val="00376D25"/>
    <w:rsid w:val="00377764"/>
    <w:rsid w:val="00381BAD"/>
    <w:rsid w:val="00382DD7"/>
    <w:rsid w:val="00383D3B"/>
    <w:rsid w:val="00383E57"/>
    <w:rsid w:val="00385A61"/>
    <w:rsid w:val="00387D32"/>
    <w:rsid w:val="00390BB0"/>
    <w:rsid w:val="00391085"/>
    <w:rsid w:val="00391EA6"/>
    <w:rsid w:val="00392664"/>
    <w:rsid w:val="00393DDF"/>
    <w:rsid w:val="00393FB9"/>
    <w:rsid w:val="00397E56"/>
    <w:rsid w:val="003A2392"/>
    <w:rsid w:val="003A3FC6"/>
    <w:rsid w:val="003A4176"/>
    <w:rsid w:val="003A5166"/>
    <w:rsid w:val="003B0B21"/>
    <w:rsid w:val="003B16CF"/>
    <w:rsid w:val="003B216A"/>
    <w:rsid w:val="003B249B"/>
    <w:rsid w:val="003B29C8"/>
    <w:rsid w:val="003B322D"/>
    <w:rsid w:val="003B7B35"/>
    <w:rsid w:val="003C022E"/>
    <w:rsid w:val="003C0476"/>
    <w:rsid w:val="003C2740"/>
    <w:rsid w:val="003C3A81"/>
    <w:rsid w:val="003C64B8"/>
    <w:rsid w:val="003C7170"/>
    <w:rsid w:val="003C7C26"/>
    <w:rsid w:val="003C7F68"/>
    <w:rsid w:val="003D00AE"/>
    <w:rsid w:val="003D0EB1"/>
    <w:rsid w:val="003D1FC3"/>
    <w:rsid w:val="003D5880"/>
    <w:rsid w:val="003D7416"/>
    <w:rsid w:val="003E1BD4"/>
    <w:rsid w:val="003E3B8B"/>
    <w:rsid w:val="003E45A2"/>
    <w:rsid w:val="003E5858"/>
    <w:rsid w:val="003E5E5D"/>
    <w:rsid w:val="003E6B5F"/>
    <w:rsid w:val="003E7FBC"/>
    <w:rsid w:val="003F0FA1"/>
    <w:rsid w:val="003F1B7E"/>
    <w:rsid w:val="003F7C20"/>
    <w:rsid w:val="003F7E7C"/>
    <w:rsid w:val="003F7F0C"/>
    <w:rsid w:val="00402594"/>
    <w:rsid w:val="004029DB"/>
    <w:rsid w:val="00402AD6"/>
    <w:rsid w:val="00403856"/>
    <w:rsid w:val="0040399A"/>
    <w:rsid w:val="0040463D"/>
    <w:rsid w:val="00404D40"/>
    <w:rsid w:val="0040518C"/>
    <w:rsid w:val="00406C7F"/>
    <w:rsid w:val="00407814"/>
    <w:rsid w:val="00407FF0"/>
    <w:rsid w:val="0041060A"/>
    <w:rsid w:val="004114A4"/>
    <w:rsid w:val="00411FD3"/>
    <w:rsid w:val="00414CFA"/>
    <w:rsid w:val="004159C7"/>
    <w:rsid w:val="004206E0"/>
    <w:rsid w:val="0042100A"/>
    <w:rsid w:val="00421647"/>
    <w:rsid w:val="00422916"/>
    <w:rsid w:val="00424C91"/>
    <w:rsid w:val="0042523D"/>
    <w:rsid w:val="004319FA"/>
    <w:rsid w:val="00434208"/>
    <w:rsid w:val="00434880"/>
    <w:rsid w:val="0043645E"/>
    <w:rsid w:val="00436AE3"/>
    <w:rsid w:val="00437569"/>
    <w:rsid w:val="004418C5"/>
    <w:rsid w:val="004428D1"/>
    <w:rsid w:val="00447A8C"/>
    <w:rsid w:val="004514BB"/>
    <w:rsid w:val="00452432"/>
    <w:rsid w:val="00454CD3"/>
    <w:rsid w:val="00455243"/>
    <w:rsid w:val="00456817"/>
    <w:rsid w:val="0045744C"/>
    <w:rsid w:val="0046282D"/>
    <w:rsid w:val="00465AB3"/>
    <w:rsid w:val="00466148"/>
    <w:rsid w:val="00466AFC"/>
    <w:rsid w:val="0047025D"/>
    <w:rsid w:val="0047061E"/>
    <w:rsid w:val="004732C1"/>
    <w:rsid w:val="004756E5"/>
    <w:rsid w:val="00475EC1"/>
    <w:rsid w:val="00482541"/>
    <w:rsid w:val="00483FB0"/>
    <w:rsid w:val="00485B8A"/>
    <w:rsid w:val="00490190"/>
    <w:rsid w:val="00490FD9"/>
    <w:rsid w:val="00492D02"/>
    <w:rsid w:val="00495605"/>
    <w:rsid w:val="0049611D"/>
    <w:rsid w:val="00496AE4"/>
    <w:rsid w:val="004A2A4A"/>
    <w:rsid w:val="004A43F9"/>
    <w:rsid w:val="004A772D"/>
    <w:rsid w:val="004B02A6"/>
    <w:rsid w:val="004B09E8"/>
    <w:rsid w:val="004B2252"/>
    <w:rsid w:val="004B28CB"/>
    <w:rsid w:val="004B627B"/>
    <w:rsid w:val="004B7778"/>
    <w:rsid w:val="004C0488"/>
    <w:rsid w:val="004C1424"/>
    <w:rsid w:val="004C4DEC"/>
    <w:rsid w:val="004C5660"/>
    <w:rsid w:val="004C5CBE"/>
    <w:rsid w:val="004C6B1F"/>
    <w:rsid w:val="004C7EF8"/>
    <w:rsid w:val="004D059C"/>
    <w:rsid w:val="004D0DF2"/>
    <w:rsid w:val="004D10E7"/>
    <w:rsid w:val="004D3268"/>
    <w:rsid w:val="004D5A0D"/>
    <w:rsid w:val="004D60CE"/>
    <w:rsid w:val="004D6355"/>
    <w:rsid w:val="004D67EB"/>
    <w:rsid w:val="004E07BA"/>
    <w:rsid w:val="004E0D70"/>
    <w:rsid w:val="004E16A3"/>
    <w:rsid w:val="004E39E0"/>
    <w:rsid w:val="004E548B"/>
    <w:rsid w:val="004E55A3"/>
    <w:rsid w:val="004E6029"/>
    <w:rsid w:val="004E6FCA"/>
    <w:rsid w:val="004E713F"/>
    <w:rsid w:val="004F11E6"/>
    <w:rsid w:val="004F4819"/>
    <w:rsid w:val="004F5CB5"/>
    <w:rsid w:val="004F650E"/>
    <w:rsid w:val="004F78CA"/>
    <w:rsid w:val="004F7C26"/>
    <w:rsid w:val="00500638"/>
    <w:rsid w:val="00501108"/>
    <w:rsid w:val="005014A1"/>
    <w:rsid w:val="005015B6"/>
    <w:rsid w:val="005027E3"/>
    <w:rsid w:val="005034F8"/>
    <w:rsid w:val="00503693"/>
    <w:rsid w:val="00504E50"/>
    <w:rsid w:val="0050636A"/>
    <w:rsid w:val="005063E1"/>
    <w:rsid w:val="00513697"/>
    <w:rsid w:val="00514536"/>
    <w:rsid w:val="00515057"/>
    <w:rsid w:val="005207DB"/>
    <w:rsid w:val="00520EDF"/>
    <w:rsid w:val="00521BD0"/>
    <w:rsid w:val="00522406"/>
    <w:rsid w:val="00523F7F"/>
    <w:rsid w:val="00525ED5"/>
    <w:rsid w:val="00525F22"/>
    <w:rsid w:val="005321A0"/>
    <w:rsid w:val="00532528"/>
    <w:rsid w:val="0053282B"/>
    <w:rsid w:val="00532A8A"/>
    <w:rsid w:val="00535EA0"/>
    <w:rsid w:val="00537529"/>
    <w:rsid w:val="00537615"/>
    <w:rsid w:val="005407DE"/>
    <w:rsid w:val="00540FA7"/>
    <w:rsid w:val="005478CC"/>
    <w:rsid w:val="00550B23"/>
    <w:rsid w:val="00553164"/>
    <w:rsid w:val="00555839"/>
    <w:rsid w:val="00561317"/>
    <w:rsid w:val="00561667"/>
    <w:rsid w:val="00561C2A"/>
    <w:rsid w:val="005652F5"/>
    <w:rsid w:val="005709A3"/>
    <w:rsid w:val="00570EA5"/>
    <w:rsid w:val="0057466A"/>
    <w:rsid w:val="00577342"/>
    <w:rsid w:val="00577F95"/>
    <w:rsid w:val="005808FA"/>
    <w:rsid w:val="005834EF"/>
    <w:rsid w:val="005900E1"/>
    <w:rsid w:val="00590C9B"/>
    <w:rsid w:val="00591213"/>
    <w:rsid w:val="00591D60"/>
    <w:rsid w:val="005929CA"/>
    <w:rsid w:val="00592B20"/>
    <w:rsid w:val="005937DC"/>
    <w:rsid w:val="0059403F"/>
    <w:rsid w:val="005942F7"/>
    <w:rsid w:val="005947AE"/>
    <w:rsid w:val="00595EB2"/>
    <w:rsid w:val="00596386"/>
    <w:rsid w:val="005968E6"/>
    <w:rsid w:val="005975BC"/>
    <w:rsid w:val="005A101F"/>
    <w:rsid w:val="005A274E"/>
    <w:rsid w:val="005A2D8E"/>
    <w:rsid w:val="005A3F05"/>
    <w:rsid w:val="005A4313"/>
    <w:rsid w:val="005A465C"/>
    <w:rsid w:val="005A4A88"/>
    <w:rsid w:val="005B10DB"/>
    <w:rsid w:val="005B12E7"/>
    <w:rsid w:val="005B1B5C"/>
    <w:rsid w:val="005B2A52"/>
    <w:rsid w:val="005B2D2C"/>
    <w:rsid w:val="005B304C"/>
    <w:rsid w:val="005B4296"/>
    <w:rsid w:val="005B46A2"/>
    <w:rsid w:val="005B4F39"/>
    <w:rsid w:val="005B522B"/>
    <w:rsid w:val="005B7CAB"/>
    <w:rsid w:val="005C0DEC"/>
    <w:rsid w:val="005C1DAF"/>
    <w:rsid w:val="005C23E8"/>
    <w:rsid w:val="005C52C4"/>
    <w:rsid w:val="005C6693"/>
    <w:rsid w:val="005D0984"/>
    <w:rsid w:val="005D1D6F"/>
    <w:rsid w:val="005D2573"/>
    <w:rsid w:val="005D2962"/>
    <w:rsid w:val="005D2C81"/>
    <w:rsid w:val="005D4A1D"/>
    <w:rsid w:val="005D5765"/>
    <w:rsid w:val="005E0DAB"/>
    <w:rsid w:val="005E1D1A"/>
    <w:rsid w:val="005E2DB3"/>
    <w:rsid w:val="005E2DDA"/>
    <w:rsid w:val="005E360F"/>
    <w:rsid w:val="005E3942"/>
    <w:rsid w:val="005E673E"/>
    <w:rsid w:val="005E6CDE"/>
    <w:rsid w:val="005E7BC7"/>
    <w:rsid w:val="005E7C6A"/>
    <w:rsid w:val="005F38EC"/>
    <w:rsid w:val="005F3DD1"/>
    <w:rsid w:val="005F5415"/>
    <w:rsid w:val="005F72F2"/>
    <w:rsid w:val="00600B91"/>
    <w:rsid w:val="00601B03"/>
    <w:rsid w:val="00602855"/>
    <w:rsid w:val="00604FAD"/>
    <w:rsid w:val="006053C3"/>
    <w:rsid w:val="0060586D"/>
    <w:rsid w:val="0060595E"/>
    <w:rsid w:val="00607468"/>
    <w:rsid w:val="00610C6D"/>
    <w:rsid w:val="00611D80"/>
    <w:rsid w:val="00616DCE"/>
    <w:rsid w:val="00621821"/>
    <w:rsid w:val="00621CF8"/>
    <w:rsid w:val="00621E78"/>
    <w:rsid w:val="006227A1"/>
    <w:rsid w:val="00622A22"/>
    <w:rsid w:val="00625494"/>
    <w:rsid w:val="006278A1"/>
    <w:rsid w:val="00627BDB"/>
    <w:rsid w:val="00630A51"/>
    <w:rsid w:val="00630D63"/>
    <w:rsid w:val="00632948"/>
    <w:rsid w:val="006329B6"/>
    <w:rsid w:val="006338C5"/>
    <w:rsid w:val="00634DFB"/>
    <w:rsid w:val="006370CE"/>
    <w:rsid w:val="00637176"/>
    <w:rsid w:val="00637C44"/>
    <w:rsid w:val="0064029F"/>
    <w:rsid w:val="00640817"/>
    <w:rsid w:val="00643DB5"/>
    <w:rsid w:val="00644AD5"/>
    <w:rsid w:val="00647433"/>
    <w:rsid w:val="006550B0"/>
    <w:rsid w:val="0065596A"/>
    <w:rsid w:val="00656934"/>
    <w:rsid w:val="00656CC4"/>
    <w:rsid w:val="00662E99"/>
    <w:rsid w:val="0066347B"/>
    <w:rsid w:val="006654BF"/>
    <w:rsid w:val="006658EC"/>
    <w:rsid w:val="0066745D"/>
    <w:rsid w:val="00667B05"/>
    <w:rsid w:val="00667F2C"/>
    <w:rsid w:val="006700C7"/>
    <w:rsid w:val="00670392"/>
    <w:rsid w:val="00671965"/>
    <w:rsid w:val="0067202E"/>
    <w:rsid w:val="00673AC6"/>
    <w:rsid w:val="00673C73"/>
    <w:rsid w:val="0067475E"/>
    <w:rsid w:val="006754CB"/>
    <w:rsid w:val="00675DC0"/>
    <w:rsid w:val="00676802"/>
    <w:rsid w:val="00677F6A"/>
    <w:rsid w:val="006802AA"/>
    <w:rsid w:val="00681349"/>
    <w:rsid w:val="00681A63"/>
    <w:rsid w:val="00681DE7"/>
    <w:rsid w:val="00684DDB"/>
    <w:rsid w:val="00685479"/>
    <w:rsid w:val="00685AE4"/>
    <w:rsid w:val="0068669C"/>
    <w:rsid w:val="00691E65"/>
    <w:rsid w:val="006951EF"/>
    <w:rsid w:val="00695A1B"/>
    <w:rsid w:val="00695E3A"/>
    <w:rsid w:val="00696BEB"/>
    <w:rsid w:val="006A2118"/>
    <w:rsid w:val="006A56B8"/>
    <w:rsid w:val="006A6B9D"/>
    <w:rsid w:val="006A739C"/>
    <w:rsid w:val="006B075F"/>
    <w:rsid w:val="006B133B"/>
    <w:rsid w:val="006B26A1"/>
    <w:rsid w:val="006B4B0A"/>
    <w:rsid w:val="006B5DBD"/>
    <w:rsid w:val="006B7369"/>
    <w:rsid w:val="006B788C"/>
    <w:rsid w:val="006C1A5C"/>
    <w:rsid w:val="006C2804"/>
    <w:rsid w:val="006C2C0B"/>
    <w:rsid w:val="006C3F9E"/>
    <w:rsid w:val="006C6FF5"/>
    <w:rsid w:val="006C72CC"/>
    <w:rsid w:val="006D0468"/>
    <w:rsid w:val="006D2EF2"/>
    <w:rsid w:val="006D33CD"/>
    <w:rsid w:val="006D36CF"/>
    <w:rsid w:val="006D407A"/>
    <w:rsid w:val="006D54AD"/>
    <w:rsid w:val="006D654B"/>
    <w:rsid w:val="006E0EA4"/>
    <w:rsid w:val="006E43E9"/>
    <w:rsid w:val="006E5756"/>
    <w:rsid w:val="006E58B5"/>
    <w:rsid w:val="006E7929"/>
    <w:rsid w:val="006F08A5"/>
    <w:rsid w:val="006F09F1"/>
    <w:rsid w:val="006F2E7D"/>
    <w:rsid w:val="006F385F"/>
    <w:rsid w:val="006F6E5F"/>
    <w:rsid w:val="007000AA"/>
    <w:rsid w:val="007000F2"/>
    <w:rsid w:val="007001BC"/>
    <w:rsid w:val="007008A4"/>
    <w:rsid w:val="00700E19"/>
    <w:rsid w:val="007019F7"/>
    <w:rsid w:val="00707522"/>
    <w:rsid w:val="00710638"/>
    <w:rsid w:val="00713213"/>
    <w:rsid w:val="0071565B"/>
    <w:rsid w:val="00721747"/>
    <w:rsid w:val="007230C0"/>
    <w:rsid w:val="007243E9"/>
    <w:rsid w:val="007247CE"/>
    <w:rsid w:val="00725074"/>
    <w:rsid w:val="0072542F"/>
    <w:rsid w:val="00725EB8"/>
    <w:rsid w:val="007275CB"/>
    <w:rsid w:val="007313FB"/>
    <w:rsid w:val="00734EAB"/>
    <w:rsid w:val="00734F40"/>
    <w:rsid w:val="007402B2"/>
    <w:rsid w:val="00740467"/>
    <w:rsid w:val="0074096C"/>
    <w:rsid w:val="00742C06"/>
    <w:rsid w:val="007449D9"/>
    <w:rsid w:val="00745723"/>
    <w:rsid w:val="007459BA"/>
    <w:rsid w:val="00745A3F"/>
    <w:rsid w:val="00746B76"/>
    <w:rsid w:val="007517DD"/>
    <w:rsid w:val="00754710"/>
    <w:rsid w:val="0075507D"/>
    <w:rsid w:val="0075538F"/>
    <w:rsid w:val="00755A71"/>
    <w:rsid w:val="00756AC1"/>
    <w:rsid w:val="00756B17"/>
    <w:rsid w:val="0075745F"/>
    <w:rsid w:val="00760A39"/>
    <w:rsid w:val="007617A6"/>
    <w:rsid w:val="007619D8"/>
    <w:rsid w:val="007620E6"/>
    <w:rsid w:val="00764937"/>
    <w:rsid w:val="00764EEF"/>
    <w:rsid w:val="0076752D"/>
    <w:rsid w:val="0076753F"/>
    <w:rsid w:val="00774F5D"/>
    <w:rsid w:val="00776A92"/>
    <w:rsid w:val="0078529C"/>
    <w:rsid w:val="00786A78"/>
    <w:rsid w:val="00786E66"/>
    <w:rsid w:val="007907A1"/>
    <w:rsid w:val="00790DA2"/>
    <w:rsid w:val="00791518"/>
    <w:rsid w:val="007915E7"/>
    <w:rsid w:val="00791A57"/>
    <w:rsid w:val="00792909"/>
    <w:rsid w:val="00793772"/>
    <w:rsid w:val="00793F1D"/>
    <w:rsid w:val="007946C7"/>
    <w:rsid w:val="007A074E"/>
    <w:rsid w:val="007A13CD"/>
    <w:rsid w:val="007A1D4A"/>
    <w:rsid w:val="007A28D5"/>
    <w:rsid w:val="007A2F58"/>
    <w:rsid w:val="007A3EEB"/>
    <w:rsid w:val="007A4343"/>
    <w:rsid w:val="007A4796"/>
    <w:rsid w:val="007A538D"/>
    <w:rsid w:val="007A6EB9"/>
    <w:rsid w:val="007B0E37"/>
    <w:rsid w:val="007B19B8"/>
    <w:rsid w:val="007B210E"/>
    <w:rsid w:val="007B5FBF"/>
    <w:rsid w:val="007B780B"/>
    <w:rsid w:val="007B7DE3"/>
    <w:rsid w:val="007C021C"/>
    <w:rsid w:val="007C026D"/>
    <w:rsid w:val="007C1308"/>
    <w:rsid w:val="007C15EA"/>
    <w:rsid w:val="007C2F40"/>
    <w:rsid w:val="007C3D13"/>
    <w:rsid w:val="007D0A34"/>
    <w:rsid w:val="007D1CB8"/>
    <w:rsid w:val="007D4118"/>
    <w:rsid w:val="007D5DF6"/>
    <w:rsid w:val="007D78F3"/>
    <w:rsid w:val="007E012A"/>
    <w:rsid w:val="007E04CA"/>
    <w:rsid w:val="007E3F2F"/>
    <w:rsid w:val="007E415B"/>
    <w:rsid w:val="007E4CFA"/>
    <w:rsid w:val="007E6F6D"/>
    <w:rsid w:val="007E70E0"/>
    <w:rsid w:val="007E76FF"/>
    <w:rsid w:val="007F05AF"/>
    <w:rsid w:val="007F1B8E"/>
    <w:rsid w:val="007F4894"/>
    <w:rsid w:val="007F782E"/>
    <w:rsid w:val="008039E1"/>
    <w:rsid w:val="00806092"/>
    <w:rsid w:val="00806A98"/>
    <w:rsid w:val="00807411"/>
    <w:rsid w:val="00807DBE"/>
    <w:rsid w:val="00807F20"/>
    <w:rsid w:val="0081008C"/>
    <w:rsid w:val="008128D5"/>
    <w:rsid w:val="00813FFD"/>
    <w:rsid w:val="00814699"/>
    <w:rsid w:val="00814783"/>
    <w:rsid w:val="008147D3"/>
    <w:rsid w:val="00815525"/>
    <w:rsid w:val="00817BBD"/>
    <w:rsid w:val="00820B7D"/>
    <w:rsid w:val="00821AD5"/>
    <w:rsid w:val="00822690"/>
    <w:rsid w:val="0082298B"/>
    <w:rsid w:val="00824757"/>
    <w:rsid w:val="00827A77"/>
    <w:rsid w:val="00827B1F"/>
    <w:rsid w:val="00830FEE"/>
    <w:rsid w:val="0083132D"/>
    <w:rsid w:val="00831397"/>
    <w:rsid w:val="008376D9"/>
    <w:rsid w:val="00840EDD"/>
    <w:rsid w:val="0084332C"/>
    <w:rsid w:val="00843D99"/>
    <w:rsid w:val="00846119"/>
    <w:rsid w:val="008473F2"/>
    <w:rsid w:val="00847409"/>
    <w:rsid w:val="00850A1E"/>
    <w:rsid w:val="00852DAB"/>
    <w:rsid w:val="00854DB6"/>
    <w:rsid w:val="00854E0A"/>
    <w:rsid w:val="00855261"/>
    <w:rsid w:val="008557B1"/>
    <w:rsid w:val="008604B7"/>
    <w:rsid w:val="0086116F"/>
    <w:rsid w:val="008637AD"/>
    <w:rsid w:val="008651F1"/>
    <w:rsid w:val="008652ED"/>
    <w:rsid w:val="00865949"/>
    <w:rsid w:val="00865C17"/>
    <w:rsid w:val="00871585"/>
    <w:rsid w:val="008742E5"/>
    <w:rsid w:val="008766E3"/>
    <w:rsid w:val="00876AE5"/>
    <w:rsid w:val="00876B3D"/>
    <w:rsid w:val="00877937"/>
    <w:rsid w:val="0088128B"/>
    <w:rsid w:val="00882674"/>
    <w:rsid w:val="008904D1"/>
    <w:rsid w:val="0089133B"/>
    <w:rsid w:val="00893947"/>
    <w:rsid w:val="00895E6A"/>
    <w:rsid w:val="00897A3C"/>
    <w:rsid w:val="008A12D8"/>
    <w:rsid w:val="008A5C6D"/>
    <w:rsid w:val="008A5DD5"/>
    <w:rsid w:val="008A7177"/>
    <w:rsid w:val="008A7BF6"/>
    <w:rsid w:val="008B06BB"/>
    <w:rsid w:val="008B16D2"/>
    <w:rsid w:val="008B2450"/>
    <w:rsid w:val="008B55F5"/>
    <w:rsid w:val="008B6AFD"/>
    <w:rsid w:val="008B7B4A"/>
    <w:rsid w:val="008C0118"/>
    <w:rsid w:val="008C0364"/>
    <w:rsid w:val="008C0AE2"/>
    <w:rsid w:val="008C1E06"/>
    <w:rsid w:val="008C262A"/>
    <w:rsid w:val="008C5DE0"/>
    <w:rsid w:val="008C6427"/>
    <w:rsid w:val="008D22DF"/>
    <w:rsid w:val="008D2AD2"/>
    <w:rsid w:val="008D34AC"/>
    <w:rsid w:val="008D375B"/>
    <w:rsid w:val="008D7AA7"/>
    <w:rsid w:val="008D7B03"/>
    <w:rsid w:val="008E1415"/>
    <w:rsid w:val="008E350B"/>
    <w:rsid w:val="008E5835"/>
    <w:rsid w:val="008F2482"/>
    <w:rsid w:val="008F44A3"/>
    <w:rsid w:val="008F4E08"/>
    <w:rsid w:val="008F614E"/>
    <w:rsid w:val="008F6698"/>
    <w:rsid w:val="008F7CB6"/>
    <w:rsid w:val="008F7FBD"/>
    <w:rsid w:val="00900723"/>
    <w:rsid w:val="00900770"/>
    <w:rsid w:val="00900A93"/>
    <w:rsid w:val="00900B1A"/>
    <w:rsid w:val="00901CC1"/>
    <w:rsid w:val="00901EC9"/>
    <w:rsid w:val="0090338E"/>
    <w:rsid w:val="0090554B"/>
    <w:rsid w:val="009056A8"/>
    <w:rsid w:val="00906875"/>
    <w:rsid w:val="00907004"/>
    <w:rsid w:val="00910174"/>
    <w:rsid w:val="0091172D"/>
    <w:rsid w:val="00912291"/>
    <w:rsid w:val="009123E0"/>
    <w:rsid w:val="0091297D"/>
    <w:rsid w:val="00915BCD"/>
    <w:rsid w:val="00916C6A"/>
    <w:rsid w:val="009171E1"/>
    <w:rsid w:val="009208B2"/>
    <w:rsid w:val="00924EE1"/>
    <w:rsid w:val="00925336"/>
    <w:rsid w:val="00926452"/>
    <w:rsid w:val="00926EC6"/>
    <w:rsid w:val="00930071"/>
    <w:rsid w:val="0093031D"/>
    <w:rsid w:val="0093392B"/>
    <w:rsid w:val="0094032C"/>
    <w:rsid w:val="009411F0"/>
    <w:rsid w:val="009418ED"/>
    <w:rsid w:val="00941F5B"/>
    <w:rsid w:val="00943824"/>
    <w:rsid w:val="00943D16"/>
    <w:rsid w:val="00944633"/>
    <w:rsid w:val="00944913"/>
    <w:rsid w:val="00944B6B"/>
    <w:rsid w:val="00944DF4"/>
    <w:rsid w:val="00947877"/>
    <w:rsid w:val="00947B1C"/>
    <w:rsid w:val="00947BCE"/>
    <w:rsid w:val="00950460"/>
    <w:rsid w:val="009511BB"/>
    <w:rsid w:val="009520CD"/>
    <w:rsid w:val="00954A09"/>
    <w:rsid w:val="00957574"/>
    <w:rsid w:val="00957E8C"/>
    <w:rsid w:val="0096297B"/>
    <w:rsid w:val="009647C1"/>
    <w:rsid w:val="00965180"/>
    <w:rsid w:val="0096696C"/>
    <w:rsid w:val="00967C98"/>
    <w:rsid w:val="00967E68"/>
    <w:rsid w:val="00971947"/>
    <w:rsid w:val="00971A13"/>
    <w:rsid w:val="00973162"/>
    <w:rsid w:val="0097325C"/>
    <w:rsid w:val="00976DD5"/>
    <w:rsid w:val="00983888"/>
    <w:rsid w:val="009870F4"/>
    <w:rsid w:val="009900B1"/>
    <w:rsid w:val="0099053E"/>
    <w:rsid w:val="0099102B"/>
    <w:rsid w:val="00994143"/>
    <w:rsid w:val="00994E9D"/>
    <w:rsid w:val="00997865"/>
    <w:rsid w:val="009A0FF8"/>
    <w:rsid w:val="009A28AD"/>
    <w:rsid w:val="009A326A"/>
    <w:rsid w:val="009A366C"/>
    <w:rsid w:val="009A4F0E"/>
    <w:rsid w:val="009A68E0"/>
    <w:rsid w:val="009B072B"/>
    <w:rsid w:val="009B0D9F"/>
    <w:rsid w:val="009B1DA2"/>
    <w:rsid w:val="009B3829"/>
    <w:rsid w:val="009B5027"/>
    <w:rsid w:val="009B503A"/>
    <w:rsid w:val="009B57E7"/>
    <w:rsid w:val="009B5B68"/>
    <w:rsid w:val="009B5CF5"/>
    <w:rsid w:val="009B6187"/>
    <w:rsid w:val="009B63F0"/>
    <w:rsid w:val="009C00E3"/>
    <w:rsid w:val="009C12CB"/>
    <w:rsid w:val="009C5AA3"/>
    <w:rsid w:val="009D2885"/>
    <w:rsid w:val="009D4079"/>
    <w:rsid w:val="009D41B8"/>
    <w:rsid w:val="009D4ACA"/>
    <w:rsid w:val="009D6223"/>
    <w:rsid w:val="009D7C93"/>
    <w:rsid w:val="009E06DF"/>
    <w:rsid w:val="009E1772"/>
    <w:rsid w:val="009E54AA"/>
    <w:rsid w:val="009E5526"/>
    <w:rsid w:val="009E6157"/>
    <w:rsid w:val="009E681E"/>
    <w:rsid w:val="009F2039"/>
    <w:rsid w:val="009F4966"/>
    <w:rsid w:val="009F65EB"/>
    <w:rsid w:val="00A00275"/>
    <w:rsid w:val="00A00373"/>
    <w:rsid w:val="00A01982"/>
    <w:rsid w:val="00A07B4C"/>
    <w:rsid w:val="00A07E05"/>
    <w:rsid w:val="00A101AC"/>
    <w:rsid w:val="00A1212C"/>
    <w:rsid w:val="00A13B5E"/>
    <w:rsid w:val="00A14295"/>
    <w:rsid w:val="00A1469E"/>
    <w:rsid w:val="00A15C8D"/>
    <w:rsid w:val="00A15EA8"/>
    <w:rsid w:val="00A21B63"/>
    <w:rsid w:val="00A229D6"/>
    <w:rsid w:val="00A23ECA"/>
    <w:rsid w:val="00A26293"/>
    <w:rsid w:val="00A267A2"/>
    <w:rsid w:val="00A268BF"/>
    <w:rsid w:val="00A27899"/>
    <w:rsid w:val="00A30AD4"/>
    <w:rsid w:val="00A30CB5"/>
    <w:rsid w:val="00A31555"/>
    <w:rsid w:val="00A332EE"/>
    <w:rsid w:val="00A344A7"/>
    <w:rsid w:val="00A37AD9"/>
    <w:rsid w:val="00A429BE"/>
    <w:rsid w:val="00A42A3C"/>
    <w:rsid w:val="00A44F8F"/>
    <w:rsid w:val="00A45141"/>
    <w:rsid w:val="00A45403"/>
    <w:rsid w:val="00A46D85"/>
    <w:rsid w:val="00A474CE"/>
    <w:rsid w:val="00A516FC"/>
    <w:rsid w:val="00A5320C"/>
    <w:rsid w:val="00A53AE6"/>
    <w:rsid w:val="00A57126"/>
    <w:rsid w:val="00A60B18"/>
    <w:rsid w:val="00A60C67"/>
    <w:rsid w:val="00A612F2"/>
    <w:rsid w:val="00A619C7"/>
    <w:rsid w:val="00A6258B"/>
    <w:rsid w:val="00A6465E"/>
    <w:rsid w:val="00A654E2"/>
    <w:rsid w:val="00A67832"/>
    <w:rsid w:val="00A7055D"/>
    <w:rsid w:val="00A70780"/>
    <w:rsid w:val="00A71B83"/>
    <w:rsid w:val="00A724FF"/>
    <w:rsid w:val="00A72B12"/>
    <w:rsid w:val="00A72D23"/>
    <w:rsid w:val="00A733E2"/>
    <w:rsid w:val="00A7504E"/>
    <w:rsid w:val="00A75124"/>
    <w:rsid w:val="00A7572F"/>
    <w:rsid w:val="00A7582D"/>
    <w:rsid w:val="00A8388E"/>
    <w:rsid w:val="00A856B4"/>
    <w:rsid w:val="00A859F2"/>
    <w:rsid w:val="00A9068B"/>
    <w:rsid w:val="00A9252C"/>
    <w:rsid w:val="00A92E35"/>
    <w:rsid w:val="00A94052"/>
    <w:rsid w:val="00A945B9"/>
    <w:rsid w:val="00A9661F"/>
    <w:rsid w:val="00A9779C"/>
    <w:rsid w:val="00A97954"/>
    <w:rsid w:val="00AA0B19"/>
    <w:rsid w:val="00AA182C"/>
    <w:rsid w:val="00AA32F5"/>
    <w:rsid w:val="00AA61C7"/>
    <w:rsid w:val="00AA674A"/>
    <w:rsid w:val="00AA79EC"/>
    <w:rsid w:val="00AB06DD"/>
    <w:rsid w:val="00AB1686"/>
    <w:rsid w:val="00AB19BD"/>
    <w:rsid w:val="00AB3592"/>
    <w:rsid w:val="00AB3FE9"/>
    <w:rsid w:val="00AB4842"/>
    <w:rsid w:val="00AB4BD4"/>
    <w:rsid w:val="00AB509C"/>
    <w:rsid w:val="00AB521D"/>
    <w:rsid w:val="00AB52ED"/>
    <w:rsid w:val="00AB7658"/>
    <w:rsid w:val="00AC00E7"/>
    <w:rsid w:val="00AC028D"/>
    <w:rsid w:val="00AC1120"/>
    <w:rsid w:val="00AC7227"/>
    <w:rsid w:val="00AD084B"/>
    <w:rsid w:val="00AD0BB6"/>
    <w:rsid w:val="00AD6506"/>
    <w:rsid w:val="00AE05D1"/>
    <w:rsid w:val="00AE0944"/>
    <w:rsid w:val="00AE0FCB"/>
    <w:rsid w:val="00AE704A"/>
    <w:rsid w:val="00AE7991"/>
    <w:rsid w:val="00AE7C1A"/>
    <w:rsid w:val="00AF1B23"/>
    <w:rsid w:val="00AF21EA"/>
    <w:rsid w:val="00AF23A4"/>
    <w:rsid w:val="00AF3D6E"/>
    <w:rsid w:val="00AF6B9C"/>
    <w:rsid w:val="00AF7487"/>
    <w:rsid w:val="00AF7766"/>
    <w:rsid w:val="00B014E6"/>
    <w:rsid w:val="00B01CC9"/>
    <w:rsid w:val="00B02A4B"/>
    <w:rsid w:val="00B02F66"/>
    <w:rsid w:val="00B06B1C"/>
    <w:rsid w:val="00B074D0"/>
    <w:rsid w:val="00B10AF2"/>
    <w:rsid w:val="00B12314"/>
    <w:rsid w:val="00B1704E"/>
    <w:rsid w:val="00B21583"/>
    <w:rsid w:val="00B23CD4"/>
    <w:rsid w:val="00B23FA6"/>
    <w:rsid w:val="00B27389"/>
    <w:rsid w:val="00B302A4"/>
    <w:rsid w:val="00B31366"/>
    <w:rsid w:val="00B318C1"/>
    <w:rsid w:val="00B322DC"/>
    <w:rsid w:val="00B32639"/>
    <w:rsid w:val="00B32841"/>
    <w:rsid w:val="00B34CED"/>
    <w:rsid w:val="00B40006"/>
    <w:rsid w:val="00B40D3E"/>
    <w:rsid w:val="00B41A68"/>
    <w:rsid w:val="00B428C1"/>
    <w:rsid w:val="00B4451A"/>
    <w:rsid w:val="00B4475C"/>
    <w:rsid w:val="00B50B3D"/>
    <w:rsid w:val="00B54295"/>
    <w:rsid w:val="00B54770"/>
    <w:rsid w:val="00B567C2"/>
    <w:rsid w:val="00B56DEF"/>
    <w:rsid w:val="00B602C0"/>
    <w:rsid w:val="00B6030E"/>
    <w:rsid w:val="00B63089"/>
    <w:rsid w:val="00B64410"/>
    <w:rsid w:val="00B65B1E"/>
    <w:rsid w:val="00B67FCB"/>
    <w:rsid w:val="00B71259"/>
    <w:rsid w:val="00B727B8"/>
    <w:rsid w:val="00B75A00"/>
    <w:rsid w:val="00B77308"/>
    <w:rsid w:val="00B828B3"/>
    <w:rsid w:val="00B83173"/>
    <w:rsid w:val="00B83D77"/>
    <w:rsid w:val="00B83F69"/>
    <w:rsid w:val="00B84018"/>
    <w:rsid w:val="00B8471C"/>
    <w:rsid w:val="00B85365"/>
    <w:rsid w:val="00B85BA0"/>
    <w:rsid w:val="00B86181"/>
    <w:rsid w:val="00B92ABE"/>
    <w:rsid w:val="00B92F27"/>
    <w:rsid w:val="00B9353B"/>
    <w:rsid w:val="00B9387B"/>
    <w:rsid w:val="00B94EB1"/>
    <w:rsid w:val="00B95AF6"/>
    <w:rsid w:val="00B96BF4"/>
    <w:rsid w:val="00B975E4"/>
    <w:rsid w:val="00BA2B61"/>
    <w:rsid w:val="00BA3848"/>
    <w:rsid w:val="00BA509D"/>
    <w:rsid w:val="00BA5179"/>
    <w:rsid w:val="00BA6D86"/>
    <w:rsid w:val="00BB20DA"/>
    <w:rsid w:val="00BB2323"/>
    <w:rsid w:val="00BB37DE"/>
    <w:rsid w:val="00BB389B"/>
    <w:rsid w:val="00BC409D"/>
    <w:rsid w:val="00BC5A40"/>
    <w:rsid w:val="00BD296D"/>
    <w:rsid w:val="00BD3150"/>
    <w:rsid w:val="00BD3F8F"/>
    <w:rsid w:val="00BD46CF"/>
    <w:rsid w:val="00BD5DD3"/>
    <w:rsid w:val="00BD6CF4"/>
    <w:rsid w:val="00BE059B"/>
    <w:rsid w:val="00BE1843"/>
    <w:rsid w:val="00BE21B9"/>
    <w:rsid w:val="00BE59FA"/>
    <w:rsid w:val="00BE7D1B"/>
    <w:rsid w:val="00BF0ABF"/>
    <w:rsid w:val="00BF1884"/>
    <w:rsid w:val="00BF295B"/>
    <w:rsid w:val="00BF2D64"/>
    <w:rsid w:val="00BF2EEA"/>
    <w:rsid w:val="00BF3D55"/>
    <w:rsid w:val="00BF404F"/>
    <w:rsid w:val="00BF58CF"/>
    <w:rsid w:val="00C0032E"/>
    <w:rsid w:val="00C004A3"/>
    <w:rsid w:val="00C00BBF"/>
    <w:rsid w:val="00C03488"/>
    <w:rsid w:val="00C0356F"/>
    <w:rsid w:val="00C038C4"/>
    <w:rsid w:val="00C03D62"/>
    <w:rsid w:val="00C04E29"/>
    <w:rsid w:val="00C05587"/>
    <w:rsid w:val="00C0635A"/>
    <w:rsid w:val="00C0659F"/>
    <w:rsid w:val="00C069F9"/>
    <w:rsid w:val="00C07A15"/>
    <w:rsid w:val="00C11010"/>
    <w:rsid w:val="00C1234D"/>
    <w:rsid w:val="00C12BCF"/>
    <w:rsid w:val="00C13332"/>
    <w:rsid w:val="00C17A05"/>
    <w:rsid w:val="00C261C6"/>
    <w:rsid w:val="00C306D6"/>
    <w:rsid w:val="00C3277B"/>
    <w:rsid w:val="00C32E12"/>
    <w:rsid w:val="00C337C2"/>
    <w:rsid w:val="00C34066"/>
    <w:rsid w:val="00C34D7D"/>
    <w:rsid w:val="00C36843"/>
    <w:rsid w:val="00C403A5"/>
    <w:rsid w:val="00C41357"/>
    <w:rsid w:val="00C45A7A"/>
    <w:rsid w:val="00C508E7"/>
    <w:rsid w:val="00C50C41"/>
    <w:rsid w:val="00C51971"/>
    <w:rsid w:val="00C5208C"/>
    <w:rsid w:val="00C52AAE"/>
    <w:rsid w:val="00C536FA"/>
    <w:rsid w:val="00C55229"/>
    <w:rsid w:val="00C609A7"/>
    <w:rsid w:val="00C61007"/>
    <w:rsid w:val="00C639ED"/>
    <w:rsid w:val="00C63EBF"/>
    <w:rsid w:val="00C655DB"/>
    <w:rsid w:val="00C66B23"/>
    <w:rsid w:val="00C66DE5"/>
    <w:rsid w:val="00C6779B"/>
    <w:rsid w:val="00C72DB0"/>
    <w:rsid w:val="00C74B2A"/>
    <w:rsid w:val="00C74BB2"/>
    <w:rsid w:val="00C80103"/>
    <w:rsid w:val="00C825A6"/>
    <w:rsid w:val="00C84BD7"/>
    <w:rsid w:val="00C90F61"/>
    <w:rsid w:val="00C911DE"/>
    <w:rsid w:val="00C919AF"/>
    <w:rsid w:val="00C92862"/>
    <w:rsid w:val="00C931B8"/>
    <w:rsid w:val="00C93A40"/>
    <w:rsid w:val="00C94B19"/>
    <w:rsid w:val="00C94D2D"/>
    <w:rsid w:val="00C9553B"/>
    <w:rsid w:val="00C96230"/>
    <w:rsid w:val="00CA69AE"/>
    <w:rsid w:val="00CB063C"/>
    <w:rsid w:val="00CB141D"/>
    <w:rsid w:val="00CB2CFF"/>
    <w:rsid w:val="00CB3459"/>
    <w:rsid w:val="00CB704B"/>
    <w:rsid w:val="00CC1FA5"/>
    <w:rsid w:val="00CC26FC"/>
    <w:rsid w:val="00CC311B"/>
    <w:rsid w:val="00CC445A"/>
    <w:rsid w:val="00CC4B29"/>
    <w:rsid w:val="00CC5DDC"/>
    <w:rsid w:val="00CC6A8A"/>
    <w:rsid w:val="00CC6DBA"/>
    <w:rsid w:val="00CC6DBD"/>
    <w:rsid w:val="00CD0AC3"/>
    <w:rsid w:val="00CD243A"/>
    <w:rsid w:val="00CD33A1"/>
    <w:rsid w:val="00CD6FBF"/>
    <w:rsid w:val="00CD78B8"/>
    <w:rsid w:val="00CE006D"/>
    <w:rsid w:val="00CE0378"/>
    <w:rsid w:val="00CE157A"/>
    <w:rsid w:val="00CE2240"/>
    <w:rsid w:val="00CE39D5"/>
    <w:rsid w:val="00CE4483"/>
    <w:rsid w:val="00CE647C"/>
    <w:rsid w:val="00CE69B6"/>
    <w:rsid w:val="00CF143A"/>
    <w:rsid w:val="00CF172A"/>
    <w:rsid w:val="00CF23BB"/>
    <w:rsid w:val="00CF876C"/>
    <w:rsid w:val="00D01C33"/>
    <w:rsid w:val="00D0576A"/>
    <w:rsid w:val="00D06392"/>
    <w:rsid w:val="00D10C40"/>
    <w:rsid w:val="00D10CD1"/>
    <w:rsid w:val="00D10E04"/>
    <w:rsid w:val="00D13C1A"/>
    <w:rsid w:val="00D225C0"/>
    <w:rsid w:val="00D22F17"/>
    <w:rsid w:val="00D24BBF"/>
    <w:rsid w:val="00D26C6A"/>
    <w:rsid w:val="00D26C8E"/>
    <w:rsid w:val="00D321B2"/>
    <w:rsid w:val="00D3256A"/>
    <w:rsid w:val="00D327EB"/>
    <w:rsid w:val="00D32C80"/>
    <w:rsid w:val="00D33685"/>
    <w:rsid w:val="00D3386E"/>
    <w:rsid w:val="00D33E04"/>
    <w:rsid w:val="00D35502"/>
    <w:rsid w:val="00D35C2B"/>
    <w:rsid w:val="00D378F8"/>
    <w:rsid w:val="00D40068"/>
    <w:rsid w:val="00D453C7"/>
    <w:rsid w:val="00D459D0"/>
    <w:rsid w:val="00D5156F"/>
    <w:rsid w:val="00D51908"/>
    <w:rsid w:val="00D51C6A"/>
    <w:rsid w:val="00D52A8B"/>
    <w:rsid w:val="00D547BD"/>
    <w:rsid w:val="00D55A92"/>
    <w:rsid w:val="00D56157"/>
    <w:rsid w:val="00D56F28"/>
    <w:rsid w:val="00D60366"/>
    <w:rsid w:val="00D62C94"/>
    <w:rsid w:val="00D64A19"/>
    <w:rsid w:val="00D64E0F"/>
    <w:rsid w:val="00D70F82"/>
    <w:rsid w:val="00D71605"/>
    <w:rsid w:val="00D777DE"/>
    <w:rsid w:val="00D818F6"/>
    <w:rsid w:val="00D81F64"/>
    <w:rsid w:val="00D82686"/>
    <w:rsid w:val="00D84A53"/>
    <w:rsid w:val="00D8501D"/>
    <w:rsid w:val="00D863E4"/>
    <w:rsid w:val="00D907EB"/>
    <w:rsid w:val="00D9241E"/>
    <w:rsid w:val="00D92B49"/>
    <w:rsid w:val="00D95880"/>
    <w:rsid w:val="00D95E9C"/>
    <w:rsid w:val="00D96E72"/>
    <w:rsid w:val="00D97477"/>
    <w:rsid w:val="00D97AC5"/>
    <w:rsid w:val="00DA03B3"/>
    <w:rsid w:val="00DA13DC"/>
    <w:rsid w:val="00DA2C09"/>
    <w:rsid w:val="00DA7562"/>
    <w:rsid w:val="00DB0F3D"/>
    <w:rsid w:val="00DB2BE7"/>
    <w:rsid w:val="00DB4AC8"/>
    <w:rsid w:val="00DB4FC8"/>
    <w:rsid w:val="00DB55F8"/>
    <w:rsid w:val="00DB6123"/>
    <w:rsid w:val="00DB631B"/>
    <w:rsid w:val="00DB679C"/>
    <w:rsid w:val="00DC06EA"/>
    <w:rsid w:val="00DC481E"/>
    <w:rsid w:val="00DC5301"/>
    <w:rsid w:val="00DC57F8"/>
    <w:rsid w:val="00DC6A15"/>
    <w:rsid w:val="00DC7838"/>
    <w:rsid w:val="00DC7989"/>
    <w:rsid w:val="00DD06CB"/>
    <w:rsid w:val="00DD2697"/>
    <w:rsid w:val="00DD36E5"/>
    <w:rsid w:val="00DD378F"/>
    <w:rsid w:val="00DD3F3E"/>
    <w:rsid w:val="00DD41AA"/>
    <w:rsid w:val="00DD4B5F"/>
    <w:rsid w:val="00DD52F4"/>
    <w:rsid w:val="00DD61AE"/>
    <w:rsid w:val="00DE038D"/>
    <w:rsid w:val="00DE076A"/>
    <w:rsid w:val="00DE107C"/>
    <w:rsid w:val="00DE372F"/>
    <w:rsid w:val="00DE3E11"/>
    <w:rsid w:val="00DE671D"/>
    <w:rsid w:val="00DE6CA2"/>
    <w:rsid w:val="00DE7761"/>
    <w:rsid w:val="00DE7842"/>
    <w:rsid w:val="00DF1BBD"/>
    <w:rsid w:val="00DF4512"/>
    <w:rsid w:val="00DF4867"/>
    <w:rsid w:val="00DF4FB7"/>
    <w:rsid w:val="00DF5D12"/>
    <w:rsid w:val="00DF6F35"/>
    <w:rsid w:val="00DF78C0"/>
    <w:rsid w:val="00DF7EE2"/>
    <w:rsid w:val="00E01859"/>
    <w:rsid w:val="00E02925"/>
    <w:rsid w:val="00E05120"/>
    <w:rsid w:val="00E0583D"/>
    <w:rsid w:val="00E06370"/>
    <w:rsid w:val="00E0712D"/>
    <w:rsid w:val="00E100DB"/>
    <w:rsid w:val="00E1656C"/>
    <w:rsid w:val="00E1683C"/>
    <w:rsid w:val="00E17192"/>
    <w:rsid w:val="00E20373"/>
    <w:rsid w:val="00E26C2F"/>
    <w:rsid w:val="00E3213D"/>
    <w:rsid w:val="00E32DE2"/>
    <w:rsid w:val="00E372E1"/>
    <w:rsid w:val="00E426B9"/>
    <w:rsid w:val="00E42A41"/>
    <w:rsid w:val="00E439C5"/>
    <w:rsid w:val="00E44415"/>
    <w:rsid w:val="00E451D4"/>
    <w:rsid w:val="00E4770D"/>
    <w:rsid w:val="00E47FEA"/>
    <w:rsid w:val="00E57840"/>
    <w:rsid w:val="00E62D9A"/>
    <w:rsid w:val="00E640D5"/>
    <w:rsid w:val="00E65F61"/>
    <w:rsid w:val="00E66D69"/>
    <w:rsid w:val="00E71C27"/>
    <w:rsid w:val="00E73546"/>
    <w:rsid w:val="00E73AF7"/>
    <w:rsid w:val="00E73F00"/>
    <w:rsid w:val="00E752E7"/>
    <w:rsid w:val="00E7647B"/>
    <w:rsid w:val="00E764FE"/>
    <w:rsid w:val="00E7734F"/>
    <w:rsid w:val="00E77AE3"/>
    <w:rsid w:val="00E82E2D"/>
    <w:rsid w:val="00E84543"/>
    <w:rsid w:val="00E85435"/>
    <w:rsid w:val="00E8626A"/>
    <w:rsid w:val="00E86A17"/>
    <w:rsid w:val="00E913E8"/>
    <w:rsid w:val="00E91EC6"/>
    <w:rsid w:val="00E92D7D"/>
    <w:rsid w:val="00E931F2"/>
    <w:rsid w:val="00E93910"/>
    <w:rsid w:val="00E93B2F"/>
    <w:rsid w:val="00E94ACF"/>
    <w:rsid w:val="00E9605D"/>
    <w:rsid w:val="00E966CC"/>
    <w:rsid w:val="00E9704F"/>
    <w:rsid w:val="00E979A7"/>
    <w:rsid w:val="00EA07DF"/>
    <w:rsid w:val="00EA0C13"/>
    <w:rsid w:val="00EA2078"/>
    <w:rsid w:val="00EA234D"/>
    <w:rsid w:val="00EA2536"/>
    <w:rsid w:val="00EA257D"/>
    <w:rsid w:val="00EA410E"/>
    <w:rsid w:val="00EA4829"/>
    <w:rsid w:val="00EA5850"/>
    <w:rsid w:val="00EA58E4"/>
    <w:rsid w:val="00EB0BF0"/>
    <w:rsid w:val="00EB18FA"/>
    <w:rsid w:val="00EB4B37"/>
    <w:rsid w:val="00EB6D1C"/>
    <w:rsid w:val="00EC5176"/>
    <w:rsid w:val="00EC5917"/>
    <w:rsid w:val="00EC6FC9"/>
    <w:rsid w:val="00ED017F"/>
    <w:rsid w:val="00ED232D"/>
    <w:rsid w:val="00ED237A"/>
    <w:rsid w:val="00ED2F68"/>
    <w:rsid w:val="00ED3C36"/>
    <w:rsid w:val="00ED4ADF"/>
    <w:rsid w:val="00ED6D4C"/>
    <w:rsid w:val="00ED74A8"/>
    <w:rsid w:val="00EE04A3"/>
    <w:rsid w:val="00EE0A53"/>
    <w:rsid w:val="00EE13B2"/>
    <w:rsid w:val="00EE2760"/>
    <w:rsid w:val="00EE5E62"/>
    <w:rsid w:val="00EE6BFA"/>
    <w:rsid w:val="00EF04C8"/>
    <w:rsid w:val="00EF0FB9"/>
    <w:rsid w:val="00EF17A4"/>
    <w:rsid w:val="00EF3BF8"/>
    <w:rsid w:val="00EF507B"/>
    <w:rsid w:val="00EF7B08"/>
    <w:rsid w:val="00F0127E"/>
    <w:rsid w:val="00F03E20"/>
    <w:rsid w:val="00F1128D"/>
    <w:rsid w:val="00F11E20"/>
    <w:rsid w:val="00F124D8"/>
    <w:rsid w:val="00F13304"/>
    <w:rsid w:val="00F14832"/>
    <w:rsid w:val="00F14992"/>
    <w:rsid w:val="00F1520B"/>
    <w:rsid w:val="00F15ED3"/>
    <w:rsid w:val="00F16B63"/>
    <w:rsid w:val="00F21E90"/>
    <w:rsid w:val="00F22324"/>
    <w:rsid w:val="00F2422B"/>
    <w:rsid w:val="00F242DE"/>
    <w:rsid w:val="00F25715"/>
    <w:rsid w:val="00F2751B"/>
    <w:rsid w:val="00F2768A"/>
    <w:rsid w:val="00F27922"/>
    <w:rsid w:val="00F294F1"/>
    <w:rsid w:val="00F310EE"/>
    <w:rsid w:val="00F31188"/>
    <w:rsid w:val="00F31548"/>
    <w:rsid w:val="00F31980"/>
    <w:rsid w:val="00F31B73"/>
    <w:rsid w:val="00F32CAB"/>
    <w:rsid w:val="00F34149"/>
    <w:rsid w:val="00F402A5"/>
    <w:rsid w:val="00F428D6"/>
    <w:rsid w:val="00F43D87"/>
    <w:rsid w:val="00F44F1E"/>
    <w:rsid w:val="00F45F71"/>
    <w:rsid w:val="00F52976"/>
    <w:rsid w:val="00F52E1C"/>
    <w:rsid w:val="00F53A23"/>
    <w:rsid w:val="00F54194"/>
    <w:rsid w:val="00F5426A"/>
    <w:rsid w:val="00F5574D"/>
    <w:rsid w:val="00F57C4F"/>
    <w:rsid w:val="00F60EEB"/>
    <w:rsid w:val="00F61700"/>
    <w:rsid w:val="00F62034"/>
    <w:rsid w:val="00F66F8D"/>
    <w:rsid w:val="00F670CA"/>
    <w:rsid w:val="00F671FA"/>
    <w:rsid w:val="00F70CDD"/>
    <w:rsid w:val="00F71A9A"/>
    <w:rsid w:val="00F71B0A"/>
    <w:rsid w:val="00F72A5F"/>
    <w:rsid w:val="00F72BDC"/>
    <w:rsid w:val="00F72F84"/>
    <w:rsid w:val="00F732BB"/>
    <w:rsid w:val="00F74D14"/>
    <w:rsid w:val="00F74D8C"/>
    <w:rsid w:val="00F81074"/>
    <w:rsid w:val="00F81D37"/>
    <w:rsid w:val="00F82DE9"/>
    <w:rsid w:val="00F83C89"/>
    <w:rsid w:val="00F86AA5"/>
    <w:rsid w:val="00F87741"/>
    <w:rsid w:val="00F927AD"/>
    <w:rsid w:val="00F92B32"/>
    <w:rsid w:val="00F93B2C"/>
    <w:rsid w:val="00F94B5C"/>
    <w:rsid w:val="00F94F51"/>
    <w:rsid w:val="00F97AF0"/>
    <w:rsid w:val="00FA086D"/>
    <w:rsid w:val="00FA0D31"/>
    <w:rsid w:val="00FA1814"/>
    <w:rsid w:val="00FA1E35"/>
    <w:rsid w:val="00FA35ED"/>
    <w:rsid w:val="00FA48E8"/>
    <w:rsid w:val="00FA5F1F"/>
    <w:rsid w:val="00FA7123"/>
    <w:rsid w:val="00FA7BE9"/>
    <w:rsid w:val="00FB223D"/>
    <w:rsid w:val="00FB2645"/>
    <w:rsid w:val="00FB27D8"/>
    <w:rsid w:val="00FB2984"/>
    <w:rsid w:val="00FB3BEA"/>
    <w:rsid w:val="00FB75B5"/>
    <w:rsid w:val="00FB7CE9"/>
    <w:rsid w:val="00FC1754"/>
    <w:rsid w:val="00FC1863"/>
    <w:rsid w:val="00FC190E"/>
    <w:rsid w:val="00FC2B46"/>
    <w:rsid w:val="00FC2D52"/>
    <w:rsid w:val="00FC355E"/>
    <w:rsid w:val="00FC540A"/>
    <w:rsid w:val="00FC7483"/>
    <w:rsid w:val="00FD13EA"/>
    <w:rsid w:val="00FD2070"/>
    <w:rsid w:val="00FD2AEE"/>
    <w:rsid w:val="00FD52EC"/>
    <w:rsid w:val="00FD5582"/>
    <w:rsid w:val="00FD5913"/>
    <w:rsid w:val="00FD5A5B"/>
    <w:rsid w:val="00FD6A94"/>
    <w:rsid w:val="00FE2536"/>
    <w:rsid w:val="00FE2AC9"/>
    <w:rsid w:val="00FE2CEB"/>
    <w:rsid w:val="00FE3A09"/>
    <w:rsid w:val="00FE490E"/>
    <w:rsid w:val="00FE4BE5"/>
    <w:rsid w:val="00FF39E5"/>
    <w:rsid w:val="00FF3B29"/>
    <w:rsid w:val="00FF3B42"/>
    <w:rsid w:val="00FF57A7"/>
    <w:rsid w:val="00FF5C0C"/>
    <w:rsid w:val="00FF626A"/>
    <w:rsid w:val="0249915D"/>
    <w:rsid w:val="0429C135"/>
    <w:rsid w:val="0459C93F"/>
    <w:rsid w:val="04B518B2"/>
    <w:rsid w:val="05E5CB22"/>
    <w:rsid w:val="06E08B1B"/>
    <w:rsid w:val="07BC2B61"/>
    <w:rsid w:val="07D6ABEE"/>
    <w:rsid w:val="08F60F1B"/>
    <w:rsid w:val="08FD531B"/>
    <w:rsid w:val="090B7486"/>
    <w:rsid w:val="09266809"/>
    <w:rsid w:val="0927682A"/>
    <w:rsid w:val="0B0A2CE1"/>
    <w:rsid w:val="0D0D740A"/>
    <w:rsid w:val="0DB7ADEF"/>
    <w:rsid w:val="0DE3ECBB"/>
    <w:rsid w:val="0F016943"/>
    <w:rsid w:val="0F327400"/>
    <w:rsid w:val="0FCE1787"/>
    <w:rsid w:val="0FCFDDEF"/>
    <w:rsid w:val="10555F84"/>
    <w:rsid w:val="107D53AC"/>
    <w:rsid w:val="10D0BE7A"/>
    <w:rsid w:val="10E92793"/>
    <w:rsid w:val="11CAE566"/>
    <w:rsid w:val="11FA198A"/>
    <w:rsid w:val="122F4B98"/>
    <w:rsid w:val="12F675F3"/>
    <w:rsid w:val="1302C1F5"/>
    <w:rsid w:val="13C99584"/>
    <w:rsid w:val="1514EBFC"/>
    <w:rsid w:val="1518B92D"/>
    <w:rsid w:val="15E5E325"/>
    <w:rsid w:val="15F71269"/>
    <w:rsid w:val="16110277"/>
    <w:rsid w:val="16307EEA"/>
    <w:rsid w:val="16A14BE1"/>
    <w:rsid w:val="17504327"/>
    <w:rsid w:val="1756A2AF"/>
    <w:rsid w:val="1778AE1D"/>
    <w:rsid w:val="178B43C8"/>
    <w:rsid w:val="189443AC"/>
    <w:rsid w:val="19AE8470"/>
    <w:rsid w:val="19B3A71C"/>
    <w:rsid w:val="19D1C966"/>
    <w:rsid w:val="1BA2A563"/>
    <w:rsid w:val="1BCFE6F8"/>
    <w:rsid w:val="1BF366B9"/>
    <w:rsid w:val="1C59A205"/>
    <w:rsid w:val="1CB46B56"/>
    <w:rsid w:val="1CDCB4A7"/>
    <w:rsid w:val="1D43E3DB"/>
    <w:rsid w:val="1DDE1EFC"/>
    <w:rsid w:val="1E9B4E31"/>
    <w:rsid w:val="1F7724DF"/>
    <w:rsid w:val="208D45D9"/>
    <w:rsid w:val="20AD0153"/>
    <w:rsid w:val="216BE892"/>
    <w:rsid w:val="219E9127"/>
    <w:rsid w:val="21D02E06"/>
    <w:rsid w:val="21D3A38C"/>
    <w:rsid w:val="21D8525C"/>
    <w:rsid w:val="2282E9E7"/>
    <w:rsid w:val="245BFD16"/>
    <w:rsid w:val="249AF924"/>
    <w:rsid w:val="25862BC2"/>
    <w:rsid w:val="2595E9EC"/>
    <w:rsid w:val="2742D37F"/>
    <w:rsid w:val="285FC01E"/>
    <w:rsid w:val="292BDD65"/>
    <w:rsid w:val="293304A6"/>
    <w:rsid w:val="29EE3B8C"/>
    <w:rsid w:val="2A8DFBCC"/>
    <w:rsid w:val="2A9D1228"/>
    <w:rsid w:val="2B381E37"/>
    <w:rsid w:val="2BC219BE"/>
    <w:rsid w:val="2C5B99BD"/>
    <w:rsid w:val="2CD27CA6"/>
    <w:rsid w:val="2D2E41EC"/>
    <w:rsid w:val="2DA1C3DD"/>
    <w:rsid w:val="2E36046C"/>
    <w:rsid w:val="2F41F232"/>
    <w:rsid w:val="2FB770B9"/>
    <w:rsid w:val="2FC0E82F"/>
    <w:rsid w:val="2FCF2896"/>
    <w:rsid w:val="2FFED24F"/>
    <w:rsid w:val="300A1D68"/>
    <w:rsid w:val="302173CA"/>
    <w:rsid w:val="30D16EBE"/>
    <w:rsid w:val="30D81647"/>
    <w:rsid w:val="30F17C0D"/>
    <w:rsid w:val="3261C99E"/>
    <w:rsid w:val="32B1A0B1"/>
    <w:rsid w:val="32F38142"/>
    <w:rsid w:val="33FD69E8"/>
    <w:rsid w:val="343BAB1A"/>
    <w:rsid w:val="3485915E"/>
    <w:rsid w:val="34D3F79F"/>
    <w:rsid w:val="357396F2"/>
    <w:rsid w:val="35BA7D89"/>
    <w:rsid w:val="36062579"/>
    <w:rsid w:val="3610FBC9"/>
    <w:rsid w:val="367CC2A1"/>
    <w:rsid w:val="3735D4F3"/>
    <w:rsid w:val="38C35846"/>
    <w:rsid w:val="38E290B4"/>
    <w:rsid w:val="3A35637F"/>
    <w:rsid w:val="3AABF60F"/>
    <w:rsid w:val="3B12076E"/>
    <w:rsid w:val="3C969723"/>
    <w:rsid w:val="3EA84DD9"/>
    <w:rsid w:val="3FFFE102"/>
    <w:rsid w:val="4007E415"/>
    <w:rsid w:val="40265CBD"/>
    <w:rsid w:val="404AE0D4"/>
    <w:rsid w:val="40522B4F"/>
    <w:rsid w:val="41C09D61"/>
    <w:rsid w:val="428D8BAF"/>
    <w:rsid w:val="434DC55B"/>
    <w:rsid w:val="435D81CB"/>
    <w:rsid w:val="43CA91F4"/>
    <w:rsid w:val="43CD9AA4"/>
    <w:rsid w:val="440A11AD"/>
    <w:rsid w:val="444A2181"/>
    <w:rsid w:val="45E165FE"/>
    <w:rsid w:val="460298C2"/>
    <w:rsid w:val="4668EF54"/>
    <w:rsid w:val="467DF369"/>
    <w:rsid w:val="4815689C"/>
    <w:rsid w:val="4847D4E8"/>
    <w:rsid w:val="49302F3C"/>
    <w:rsid w:val="4985BEF2"/>
    <w:rsid w:val="4AC477B9"/>
    <w:rsid w:val="4CDC7812"/>
    <w:rsid w:val="4EE1BC32"/>
    <w:rsid w:val="4FBD85B8"/>
    <w:rsid w:val="4FFA0F24"/>
    <w:rsid w:val="501A4343"/>
    <w:rsid w:val="502F201A"/>
    <w:rsid w:val="5052E6CD"/>
    <w:rsid w:val="5169C7A2"/>
    <w:rsid w:val="517B7FE9"/>
    <w:rsid w:val="517EE66F"/>
    <w:rsid w:val="522855D5"/>
    <w:rsid w:val="525AC6A6"/>
    <w:rsid w:val="528D17CD"/>
    <w:rsid w:val="52E27A21"/>
    <w:rsid w:val="52E55086"/>
    <w:rsid w:val="5385DD86"/>
    <w:rsid w:val="55AC774E"/>
    <w:rsid w:val="55E54B2F"/>
    <w:rsid w:val="55EECC4C"/>
    <w:rsid w:val="56583BBF"/>
    <w:rsid w:val="582E6A0F"/>
    <w:rsid w:val="58E307B4"/>
    <w:rsid w:val="59D9B66E"/>
    <w:rsid w:val="5AE61F76"/>
    <w:rsid w:val="5B01415A"/>
    <w:rsid w:val="5B0C4ECB"/>
    <w:rsid w:val="5B4A3214"/>
    <w:rsid w:val="5B89F36C"/>
    <w:rsid w:val="5C15B0E2"/>
    <w:rsid w:val="5C298A72"/>
    <w:rsid w:val="5DBF2785"/>
    <w:rsid w:val="5EA4095C"/>
    <w:rsid w:val="5F342017"/>
    <w:rsid w:val="5F466D38"/>
    <w:rsid w:val="5FBB090B"/>
    <w:rsid w:val="600F2AE7"/>
    <w:rsid w:val="6088D297"/>
    <w:rsid w:val="609CAF32"/>
    <w:rsid w:val="6107B337"/>
    <w:rsid w:val="61DB9ACA"/>
    <w:rsid w:val="626010A9"/>
    <w:rsid w:val="62BECB71"/>
    <w:rsid w:val="62CA8BEB"/>
    <w:rsid w:val="62DF758E"/>
    <w:rsid w:val="644D8947"/>
    <w:rsid w:val="64D7E6DF"/>
    <w:rsid w:val="65F7246E"/>
    <w:rsid w:val="66476285"/>
    <w:rsid w:val="6697D5BE"/>
    <w:rsid w:val="6784D593"/>
    <w:rsid w:val="678F538B"/>
    <w:rsid w:val="67B2E6B1"/>
    <w:rsid w:val="67B4DE98"/>
    <w:rsid w:val="68277F9D"/>
    <w:rsid w:val="68D30CCA"/>
    <w:rsid w:val="69476C27"/>
    <w:rsid w:val="6A1AE75A"/>
    <w:rsid w:val="6A2AEB63"/>
    <w:rsid w:val="6C18649B"/>
    <w:rsid w:val="6CDD9A92"/>
    <w:rsid w:val="6CF7C9A6"/>
    <w:rsid w:val="6D80A9F6"/>
    <w:rsid w:val="6DAD12BA"/>
    <w:rsid w:val="6E84658C"/>
    <w:rsid w:val="6EBBBCE3"/>
    <w:rsid w:val="6F6B62F4"/>
    <w:rsid w:val="6FAE2030"/>
    <w:rsid w:val="6FD28076"/>
    <w:rsid w:val="70B84AB8"/>
    <w:rsid w:val="7199A9C0"/>
    <w:rsid w:val="71F63C33"/>
    <w:rsid w:val="728D0E87"/>
    <w:rsid w:val="72D966AF"/>
    <w:rsid w:val="7316F0D2"/>
    <w:rsid w:val="737605A9"/>
    <w:rsid w:val="73F5C866"/>
    <w:rsid w:val="74829C16"/>
    <w:rsid w:val="7499573F"/>
    <w:rsid w:val="75465D8B"/>
    <w:rsid w:val="755BFA40"/>
    <w:rsid w:val="75B9CD66"/>
    <w:rsid w:val="7631678F"/>
    <w:rsid w:val="7718F905"/>
    <w:rsid w:val="77B0C7BB"/>
    <w:rsid w:val="78ADE392"/>
    <w:rsid w:val="78F9C055"/>
    <w:rsid w:val="7905751A"/>
    <w:rsid w:val="796CC862"/>
    <w:rsid w:val="79E5251B"/>
    <w:rsid w:val="7AA74054"/>
    <w:rsid w:val="7AD90A20"/>
    <w:rsid w:val="7B04D8B2"/>
    <w:rsid w:val="7B04DF46"/>
    <w:rsid w:val="7B440D43"/>
    <w:rsid w:val="7B4B3B07"/>
    <w:rsid w:val="7CBFD055"/>
    <w:rsid w:val="7CC62545"/>
    <w:rsid w:val="7D573660"/>
    <w:rsid w:val="7E3460AC"/>
    <w:rsid w:val="7E4C1276"/>
    <w:rsid w:val="7E5525AF"/>
    <w:rsid w:val="7EAC496A"/>
    <w:rsid w:val="7EF8C83D"/>
    <w:rsid w:val="7F27F871"/>
    <w:rsid w:val="7F715406"/>
    <w:rsid w:val="7FB17A05"/>
    <w:rsid w:val="7FD15FF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F38142"/>
  <w15:chartTrackingRefBased/>
  <w15:docId w15:val="{EF5E8075-37AE-4B43-BF15-C8AE449699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5A0D"/>
    <w:rPr>
      <w:lang w:val="es-ES"/>
    </w:rPr>
  </w:style>
  <w:style w:type="paragraph" w:styleId="Ttulo1">
    <w:name w:val="heading 1"/>
    <w:basedOn w:val="Normal"/>
    <w:next w:val="Normal"/>
    <w:link w:val="Ttulo1Car"/>
    <w:uiPriority w:val="9"/>
    <w:qFormat/>
    <w:rsid w:val="005063E1"/>
    <w:pPr>
      <w:jc w:val="both"/>
      <w:outlineLvl w:val="0"/>
    </w:pPr>
    <w:rPr>
      <w:rFonts w:ascii="Lora" w:eastAsia="Lora" w:hAnsi="Lora" w:cs="Lora"/>
      <w:b/>
      <w:bCs/>
      <w:color w:val="3C78D8"/>
      <w:sz w:val="28"/>
      <w:szCs w:val="28"/>
      <w:u w:val="single"/>
    </w:rPr>
  </w:style>
  <w:style w:type="paragraph" w:styleId="Ttulo2">
    <w:name w:val="heading 2"/>
    <w:basedOn w:val="Normal"/>
    <w:next w:val="Normal"/>
    <w:link w:val="Ttulo2Car"/>
    <w:uiPriority w:val="9"/>
    <w:unhideWhenUsed/>
    <w:qFormat/>
    <w:rsid w:val="007D0A34"/>
    <w:pPr>
      <w:ind w:firstLine="720"/>
      <w:outlineLvl w:val="1"/>
    </w:pPr>
    <w:rPr>
      <w:rFonts w:ascii="Lora" w:eastAsia="Lora" w:hAnsi="Lora" w:cs="Lora"/>
      <w:b/>
      <w:bCs/>
      <w:color w:val="3C78D8"/>
      <w:sz w:val="28"/>
      <w:szCs w:val="28"/>
    </w:rPr>
  </w:style>
  <w:style w:type="paragraph" w:styleId="Ttulo3">
    <w:name w:val="heading 3"/>
    <w:basedOn w:val="Normal"/>
    <w:next w:val="Normal"/>
    <w:link w:val="Ttulo3Car"/>
    <w:uiPriority w:val="9"/>
    <w:unhideWhenUsed/>
    <w:qFormat/>
    <w:rsid w:val="009A326A"/>
    <w:pPr>
      <w:ind w:left="720" w:firstLine="720"/>
      <w:outlineLvl w:val="2"/>
    </w:pPr>
    <w:rPr>
      <w:rFonts w:ascii="Lora" w:eastAsia="Lora" w:hAnsi="Lora" w:cs="Lora"/>
      <w:b/>
      <w:bCs/>
      <w:color w:val="3C78D8"/>
      <w:sz w:val="28"/>
      <w:szCs w:val="28"/>
    </w:rPr>
  </w:style>
  <w:style w:type="paragraph" w:styleId="Ttulo4">
    <w:name w:val="heading 4"/>
    <w:basedOn w:val="Normal"/>
    <w:next w:val="Normal"/>
    <w:link w:val="Ttulo4Car"/>
    <w:uiPriority w:val="9"/>
    <w:unhideWhenUsed/>
    <w:qFormat/>
    <w:rsid w:val="73F5C866"/>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unhideWhenUsed/>
    <w:qFormat/>
    <w:rsid w:val="73F5C866"/>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unhideWhenUsed/>
    <w:qFormat/>
    <w:rsid w:val="73F5C866"/>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unhideWhenUsed/>
    <w:qFormat/>
    <w:rsid w:val="73F5C866"/>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unhideWhenUsed/>
    <w:qFormat/>
    <w:rsid w:val="73F5C866"/>
    <w:pPr>
      <w:keepNext/>
      <w:keepLines/>
      <w:spacing w:after="0"/>
      <w:outlineLvl w:val="7"/>
    </w:pPr>
    <w:rPr>
      <w:rFonts w:eastAsiaTheme="majorEastAsia" w:cstheme="majorBidi"/>
      <w:i/>
      <w:iCs/>
      <w:color w:val="272727"/>
    </w:rPr>
  </w:style>
  <w:style w:type="paragraph" w:styleId="Ttulo9">
    <w:name w:val="heading 9"/>
    <w:basedOn w:val="Normal"/>
    <w:next w:val="Normal"/>
    <w:link w:val="Ttulo9Car"/>
    <w:uiPriority w:val="9"/>
    <w:unhideWhenUsed/>
    <w:qFormat/>
    <w:rsid w:val="73F5C866"/>
    <w:pPr>
      <w:keepNext/>
      <w:keepLines/>
      <w:spacing w:after="0"/>
      <w:outlineLvl w:val="8"/>
    </w:pPr>
    <w:rPr>
      <w:rFonts w:eastAsiaTheme="majorEastAsia" w:cstheme="majorBidi"/>
      <w:color w:val="2727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063E1"/>
    <w:rPr>
      <w:rFonts w:ascii="Lora" w:eastAsia="Lora" w:hAnsi="Lora" w:cs="Lora"/>
      <w:b/>
      <w:bCs/>
      <w:color w:val="3C78D8"/>
      <w:sz w:val="28"/>
      <w:szCs w:val="28"/>
      <w:u w:val="single"/>
      <w:lang w:val="es-ES"/>
    </w:rPr>
  </w:style>
  <w:style w:type="character" w:customStyle="1" w:styleId="Ttulo2Car">
    <w:name w:val="Título 2 Car"/>
    <w:basedOn w:val="Fuentedeprrafopredeter"/>
    <w:link w:val="Ttulo2"/>
    <w:uiPriority w:val="9"/>
    <w:rsid w:val="007D0A34"/>
    <w:rPr>
      <w:rFonts w:ascii="Lora" w:eastAsia="Lora" w:hAnsi="Lora" w:cs="Lora"/>
      <w:b/>
      <w:bCs/>
      <w:color w:val="3C78D8"/>
      <w:sz w:val="28"/>
      <w:szCs w:val="28"/>
      <w:lang w:val="es-ES"/>
    </w:rPr>
  </w:style>
  <w:style w:type="character" w:customStyle="1" w:styleId="Ttulo3Car">
    <w:name w:val="Título 3 Car"/>
    <w:basedOn w:val="Fuentedeprrafopredeter"/>
    <w:link w:val="Ttulo3"/>
    <w:uiPriority w:val="9"/>
    <w:rsid w:val="009A326A"/>
    <w:rPr>
      <w:rFonts w:ascii="Lora" w:eastAsia="Lora" w:hAnsi="Lora" w:cs="Lora"/>
      <w:b/>
      <w:bCs/>
      <w:color w:val="3C78D8"/>
      <w:sz w:val="28"/>
      <w:szCs w:val="28"/>
      <w:lang w:val="es-ES"/>
    </w:rPr>
  </w:style>
  <w:style w:type="character" w:customStyle="1" w:styleId="Ttulo4Car">
    <w:name w:val="Título 4 Car"/>
    <w:basedOn w:val="Fuentedeprrafopredeter"/>
    <w:link w:val="Ttulo4"/>
    <w:uiPriority w:val="9"/>
    <w:rsid w:val="73F5C866"/>
    <w:rPr>
      <w:rFonts w:eastAsiaTheme="majorEastAsia" w:cstheme="majorBidi"/>
      <w:i/>
      <w:iCs/>
      <w:color w:val="0F4761" w:themeColor="accent1" w:themeShade="BF"/>
      <w:lang w:val="es-ES"/>
    </w:rPr>
  </w:style>
  <w:style w:type="character" w:customStyle="1" w:styleId="Ttulo5Car">
    <w:name w:val="Título 5 Car"/>
    <w:basedOn w:val="Fuentedeprrafopredeter"/>
    <w:link w:val="Ttulo5"/>
    <w:uiPriority w:val="9"/>
    <w:rsid w:val="73F5C866"/>
    <w:rPr>
      <w:rFonts w:eastAsiaTheme="majorEastAsia" w:cstheme="majorBidi"/>
      <w:color w:val="0F4761" w:themeColor="accent1" w:themeShade="BF"/>
      <w:lang w:val="es-ES"/>
    </w:rPr>
  </w:style>
  <w:style w:type="character" w:customStyle="1" w:styleId="Ttulo6Car">
    <w:name w:val="Título 6 Car"/>
    <w:basedOn w:val="Fuentedeprrafopredeter"/>
    <w:link w:val="Ttulo6"/>
    <w:uiPriority w:val="9"/>
    <w:rsid w:val="73F5C866"/>
    <w:rPr>
      <w:rFonts w:eastAsiaTheme="majorEastAsia" w:cstheme="majorBidi"/>
      <w:i/>
      <w:iCs/>
      <w:color w:val="595959" w:themeColor="text1" w:themeTint="A6"/>
      <w:lang w:val="es-ES"/>
    </w:rPr>
  </w:style>
  <w:style w:type="character" w:customStyle="1" w:styleId="Ttulo7Car">
    <w:name w:val="Título 7 Car"/>
    <w:basedOn w:val="Fuentedeprrafopredeter"/>
    <w:link w:val="Ttulo7"/>
    <w:uiPriority w:val="9"/>
    <w:rsid w:val="73F5C866"/>
    <w:rPr>
      <w:rFonts w:eastAsiaTheme="majorEastAsia" w:cstheme="majorBidi"/>
      <w:color w:val="595959" w:themeColor="text1" w:themeTint="A6"/>
      <w:lang w:val="es-ES"/>
    </w:rPr>
  </w:style>
  <w:style w:type="character" w:customStyle="1" w:styleId="Ttulo8Car">
    <w:name w:val="Título 8 Car"/>
    <w:basedOn w:val="Fuentedeprrafopredeter"/>
    <w:link w:val="Ttulo8"/>
    <w:uiPriority w:val="9"/>
    <w:rsid w:val="73F5C866"/>
    <w:rPr>
      <w:rFonts w:eastAsiaTheme="majorEastAsia" w:cstheme="majorBidi"/>
      <w:i/>
      <w:iCs/>
      <w:color w:val="272727"/>
      <w:lang w:val="es-ES"/>
    </w:rPr>
  </w:style>
  <w:style w:type="character" w:customStyle="1" w:styleId="Ttulo9Car">
    <w:name w:val="Título 9 Car"/>
    <w:basedOn w:val="Fuentedeprrafopredeter"/>
    <w:link w:val="Ttulo9"/>
    <w:uiPriority w:val="9"/>
    <w:rsid w:val="73F5C866"/>
    <w:rPr>
      <w:rFonts w:eastAsiaTheme="majorEastAsia" w:cstheme="majorBidi"/>
      <w:color w:val="272727"/>
      <w:lang w:val="es-ES"/>
    </w:rPr>
  </w:style>
  <w:style w:type="character" w:customStyle="1" w:styleId="TtuloCar">
    <w:name w:val="Título Car"/>
    <w:basedOn w:val="Fuentedeprrafopredeter"/>
    <w:link w:val="Ttulo"/>
    <w:uiPriority w:val="10"/>
    <w:rsid w:val="73F5C866"/>
    <w:rPr>
      <w:rFonts w:asciiTheme="majorHAnsi" w:eastAsiaTheme="majorEastAsia" w:hAnsiTheme="majorHAnsi" w:cstheme="majorBidi"/>
      <w:noProof w:val="0"/>
      <w:sz w:val="56"/>
      <w:szCs w:val="56"/>
      <w:lang w:val="es-ES"/>
    </w:rPr>
  </w:style>
  <w:style w:type="paragraph" w:styleId="Ttulo">
    <w:name w:val="Title"/>
    <w:basedOn w:val="Normal"/>
    <w:next w:val="Normal"/>
    <w:link w:val="TtuloCar"/>
    <w:uiPriority w:val="10"/>
    <w:qFormat/>
    <w:rsid w:val="73F5C866"/>
    <w:pPr>
      <w:spacing w:after="80"/>
      <w:contextualSpacing/>
    </w:pPr>
    <w:rPr>
      <w:rFonts w:asciiTheme="majorHAnsi" w:eastAsiaTheme="majorEastAsia" w:hAnsiTheme="majorHAnsi" w:cstheme="majorBidi"/>
      <w:sz w:val="56"/>
      <w:szCs w:val="56"/>
    </w:rPr>
  </w:style>
  <w:style w:type="character" w:customStyle="1" w:styleId="SubttuloCar">
    <w:name w:val="Subtítulo Car"/>
    <w:basedOn w:val="Fuentedeprrafopredeter"/>
    <w:link w:val="Subttulo"/>
    <w:uiPriority w:val="11"/>
    <w:rsid w:val="73F5C866"/>
    <w:rPr>
      <w:rFonts w:eastAsiaTheme="majorEastAsia" w:cstheme="majorBidi"/>
      <w:color w:val="595959" w:themeColor="text1" w:themeTint="A6"/>
      <w:sz w:val="28"/>
      <w:szCs w:val="28"/>
      <w:lang w:val="es-ES"/>
    </w:rPr>
  </w:style>
  <w:style w:type="paragraph" w:styleId="Subttulo">
    <w:name w:val="Subtitle"/>
    <w:basedOn w:val="Normal"/>
    <w:next w:val="Normal"/>
    <w:link w:val="SubttuloCar"/>
    <w:uiPriority w:val="11"/>
    <w:qFormat/>
    <w:rsid w:val="73F5C866"/>
    <w:rPr>
      <w:rFonts w:eastAsiaTheme="majorEastAsia" w:cstheme="majorBidi"/>
      <w:color w:val="595959" w:themeColor="text1" w:themeTint="A6"/>
      <w:sz w:val="28"/>
      <w:szCs w:val="28"/>
    </w:rPr>
  </w:style>
  <w:style w:type="character" w:styleId="nfasisintenso">
    <w:name w:val="Intense Emphasis"/>
    <w:basedOn w:val="Fuentedeprrafopredeter"/>
    <w:uiPriority w:val="21"/>
    <w:qFormat/>
    <w:rPr>
      <w:i/>
      <w:iCs/>
      <w:color w:val="0F4761" w:themeColor="accent1" w:themeShade="BF"/>
    </w:rPr>
  </w:style>
  <w:style w:type="character" w:customStyle="1" w:styleId="CitaCar">
    <w:name w:val="Cita Car"/>
    <w:basedOn w:val="Fuentedeprrafopredeter"/>
    <w:link w:val="Cita"/>
    <w:uiPriority w:val="29"/>
    <w:rsid w:val="73F5C866"/>
    <w:rPr>
      <w:i/>
      <w:iCs/>
      <w:noProof w:val="0"/>
      <w:color w:val="404040" w:themeColor="text1" w:themeTint="BF"/>
      <w:lang w:val="es-ES"/>
    </w:rPr>
  </w:style>
  <w:style w:type="paragraph" w:styleId="Cita">
    <w:name w:val="Quote"/>
    <w:basedOn w:val="Normal"/>
    <w:next w:val="Normal"/>
    <w:link w:val="CitaCar"/>
    <w:uiPriority w:val="29"/>
    <w:qFormat/>
    <w:rsid w:val="73F5C866"/>
    <w:pPr>
      <w:spacing w:before="160"/>
      <w:jc w:val="center"/>
    </w:pPr>
    <w:rPr>
      <w:i/>
      <w:iCs/>
      <w:color w:val="404040" w:themeColor="text1" w:themeTint="BF"/>
    </w:rPr>
  </w:style>
  <w:style w:type="character" w:customStyle="1" w:styleId="CitadestacadaCar">
    <w:name w:val="Cita destacada Car"/>
    <w:basedOn w:val="Fuentedeprrafopredeter"/>
    <w:link w:val="Citadestacada"/>
    <w:uiPriority w:val="30"/>
    <w:rsid w:val="73F5C866"/>
    <w:rPr>
      <w:i/>
      <w:iCs/>
      <w:noProof w:val="0"/>
      <w:color w:val="0F4761" w:themeColor="accent1" w:themeShade="BF"/>
      <w:lang w:val="es-ES"/>
    </w:rPr>
  </w:style>
  <w:style w:type="paragraph" w:styleId="Citadestacada">
    <w:name w:val="Intense Quote"/>
    <w:basedOn w:val="Normal"/>
    <w:next w:val="Normal"/>
    <w:link w:val="CitadestacadaCar"/>
    <w:uiPriority w:val="30"/>
    <w:qFormat/>
    <w:rsid w:val="73F5C866"/>
    <w:pPr>
      <w:spacing w:before="360" w:after="360"/>
      <w:ind w:left="864" w:right="864"/>
      <w:jc w:val="center"/>
    </w:pPr>
    <w:rPr>
      <w:i/>
      <w:iCs/>
      <w:color w:val="0F4761" w:themeColor="accent1" w:themeShade="BF"/>
    </w:rPr>
  </w:style>
  <w:style w:type="character" w:styleId="Referenciaintensa">
    <w:name w:val="Intense Reference"/>
    <w:basedOn w:val="Fuentedeprrafopredeter"/>
    <w:uiPriority w:val="32"/>
    <w:qFormat/>
    <w:rPr>
      <w:b/>
      <w:bCs/>
      <w:smallCaps/>
      <w:color w:val="0F4761" w:themeColor="accent1" w:themeShade="BF"/>
      <w:spacing w:val="5"/>
    </w:rPr>
  </w:style>
  <w:style w:type="paragraph" w:styleId="Prrafodelista">
    <w:name w:val="List Paragraph"/>
    <w:basedOn w:val="Normal"/>
    <w:uiPriority w:val="34"/>
    <w:qFormat/>
    <w:rsid w:val="73F5C866"/>
    <w:pPr>
      <w:ind w:left="720"/>
      <w:contextualSpacing/>
    </w:pPr>
  </w:style>
  <w:style w:type="paragraph" w:styleId="TDC1">
    <w:name w:val="toc 1"/>
    <w:basedOn w:val="Normal"/>
    <w:next w:val="Normal"/>
    <w:uiPriority w:val="39"/>
    <w:unhideWhenUsed/>
    <w:rsid w:val="73F5C866"/>
    <w:pPr>
      <w:spacing w:after="100"/>
    </w:pPr>
  </w:style>
  <w:style w:type="paragraph" w:styleId="TDC2">
    <w:name w:val="toc 2"/>
    <w:basedOn w:val="Normal"/>
    <w:next w:val="Normal"/>
    <w:uiPriority w:val="39"/>
    <w:unhideWhenUsed/>
    <w:rsid w:val="73F5C866"/>
    <w:pPr>
      <w:spacing w:after="100"/>
      <w:ind w:left="220"/>
    </w:pPr>
  </w:style>
  <w:style w:type="paragraph" w:styleId="TDC3">
    <w:name w:val="toc 3"/>
    <w:basedOn w:val="Normal"/>
    <w:next w:val="Normal"/>
    <w:uiPriority w:val="39"/>
    <w:unhideWhenUsed/>
    <w:rsid w:val="73F5C866"/>
    <w:pPr>
      <w:spacing w:after="100"/>
      <w:ind w:left="440"/>
    </w:pPr>
  </w:style>
  <w:style w:type="paragraph" w:styleId="TDC4">
    <w:name w:val="toc 4"/>
    <w:basedOn w:val="Normal"/>
    <w:next w:val="Normal"/>
    <w:uiPriority w:val="39"/>
    <w:unhideWhenUsed/>
    <w:rsid w:val="73F5C866"/>
    <w:pPr>
      <w:spacing w:after="100"/>
      <w:ind w:left="660"/>
    </w:pPr>
  </w:style>
  <w:style w:type="paragraph" w:styleId="TDC5">
    <w:name w:val="toc 5"/>
    <w:basedOn w:val="Normal"/>
    <w:next w:val="Normal"/>
    <w:uiPriority w:val="39"/>
    <w:unhideWhenUsed/>
    <w:rsid w:val="73F5C866"/>
    <w:pPr>
      <w:spacing w:after="100"/>
      <w:ind w:left="880"/>
    </w:pPr>
  </w:style>
  <w:style w:type="paragraph" w:styleId="TDC6">
    <w:name w:val="toc 6"/>
    <w:basedOn w:val="Normal"/>
    <w:next w:val="Normal"/>
    <w:uiPriority w:val="39"/>
    <w:unhideWhenUsed/>
    <w:rsid w:val="73F5C866"/>
    <w:pPr>
      <w:spacing w:after="100"/>
      <w:ind w:left="1100"/>
    </w:pPr>
  </w:style>
  <w:style w:type="paragraph" w:styleId="TDC7">
    <w:name w:val="toc 7"/>
    <w:basedOn w:val="Normal"/>
    <w:next w:val="Normal"/>
    <w:uiPriority w:val="39"/>
    <w:unhideWhenUsed/>
    <w:rsid w:val="73F5C866"/>
    <w:pPr>
      <w:spacing w:after="100"/>
      <w:ind w:left="1320"/>
    </w:pPr>
  </w:style>
  <w:style w:type="paragraph" w:styleId="TDC8">
    <w:name w:val="toc 8"/>
    <w:basedOn w:val="Normal"/>
    <w:next w:val="Normal"/>
    <w:uiPriority w:val="39"/>
    <w:unhideWhenUsed/>
    <w:rsid w:val="73F5C866"/>
    <w:pPr>
      <w:spacing w:after="100"/>
      <w:ind w:left="1540"/>
    </w:pPr>
  </w:style>
  <w:style w:type="paragraph" w:styleId="TDC9">
    <w:name w:val="toc 9"/>
    <w:basedOn w:val="Normal"/>
    <w:next w:val="Normal"/>
    <w:uiPriority w:val="39"/>
    <w:unhideWhenUsed/>
    <w:rsid w:val="73F5C866"/>
    <w:pPr>
      <w:spacing w:after="100"/>
      <w:ind w:left="1760"/>
    </w:pPr>
  </w:style>
  <w:style w:type="paragraph" w:styleId="Textonotaalfinal">
    <w:name w:val="endnote text"/>
    <w:basedOn w:val="Normal"/>
    <w:link w:val="TextonotaalfinalCar"/>
    <w:uiPriority w:val="99"/>
    <w:semiHidden/>
    <w:unhideWhenUsed/>
    <w:rsid w:val="73F5C866"/>
    <w:pPr>
      <w:spacing w:after="0"/>
    </w:pPr>
    <w:rPr>
      <w:sz w:val="20"/>
      <w:szCs w:val="20"/>
    </w:rPr>
  </w:style>
  <w:style w:type="character" w:customStyle="1" w:styleId="TextonotaalfinalCar">
    <w:name w:val="Texto nota al final Car"/>
    <w:basedOn w:val="Fuentedeprrafopredeter"/>
    <w:link w:val="Textonotaalfinal"/>
    <w:uiPriority w:val="99"/>
    <w:semiHidden/>
    <w:rsid w:val="73F5C866"/>
    <w:rPr>
      <w:noProof w:val="0"/>
      <w:sz w:val="20"/>
      <w:szCs w:val="20"/>
      <w:lang w:val="es-ES"/>
    </w:rPr>
  </w:style>
  <w:style w:type="paragraph" w:styleId="Piedepgina">
    <w:name w:val="footer"/>
    <w:basedOn w:val="Normal"/>
    <w:link w:val="PiedepginaCar"/>
    <w:uiPriority w:val="99"/>
    <w:unhideWhenUsed/>
    <w:rsid w:val="73F5C866"/>
    <w:pPr>
      <w:tabs>
        <w:tab w:val="center" w:pos="4680"/>
        <w:tab w:val="right" w:pos="9360"/>
      </w:tabs>
      <w:spacing w:after="0"/>
    </w:pPr>
  </w:style>
  <w:style w:type="character" w:customStyle="1" w:styleId="PiedepginaCar">
    <w:name w:val="Pie de página Car"/>
    <w:basedOn w:val="Fuentedeprrafopredeter"/>
    <w:link w:val="Piedepgina"/>
    <w:uiPriority w:val="99"/>
    <w:rsid w:val="73F5C866"/>
    <w:rPr>
      <w:noProof w:val="0"/>
      <w:lang w:val="es-ES"/>
    </w:rPr>
  </w:style>
  <w:style w:type="paragraph" w:styleId="Textonotapie">
    <w:name w:val="footnote text"/>
    <w:basedOn w:val="Normal"/>
    <w:link w:val="TextonotapieCar"/>
    <w:uiPriority w:val="99"/>
    <w:semiHidden/>
    <w:unhideWhenUsed/>
    <w:rsid w:val="73F5C866"/>
    <w:pPr>
      <w:spacing w:after="0"/>
    </w:pPr>
    <w:rPr>
      <w:sz w:val="20"/>
      <w:szCs w:val="20"/>
    </w:rPr>
  </w:style>
  <w:style w:type="character" w:customStyle="1" w:styleId="TextonotapieCar">
    <w:name w:val="Texto nota pie Car"/>
    <w:basedOn w:val="Fuentedeprrafopredeter"/>
    <w:link w:val="Textonotapie"/>
    <w:uiPriority w:val="99"/>
    <w:semiHidden/>
    <w:rsid w:val="73F5C866"/>
    <w:rPr>
      <w:noProof w:val="0"/>
      <w:sz w:val="20"/>
      <w:szCs w:val="20"/>
      <w:lang w:val="es-ES"/>
    </w:rPr>
  </w:style>
  <w:style w:type="paragraph" w:styleId="Encabezado">
    <w:name w:val="header"/>
    <w:basedOn w:val="Normal"/>
    <w:link w:val="EncabezadoCar"/>
    <w:uiPriority w:val="99"/>
    <w:unhideWhenUsed/>
    <w:rsid w:val="73F5C866"/>
    <w:pPr>
      <w:tabs>
        <w:tab w:val="center" w:pos="4680"/>
        <w:tab w:val="right" w:pos="9360"/>
      </w:tabs>
      <w:spacing w:after="0"/>
    </w:pPr>
  </w:style>
  <w:style w:type="character" w:customStyle="1" w:styleId="EncabezadoCar">
    <w:name w:val="Encabezado Car"/>
    <w:basedOn w:val="Fuentedeprrafopredeter"/>
    <w:link w:val="Encabezado"/>
    <w:uiPriority w:val="99"/>
    <w:rsid w:val="73F5C866"/>
    <w:rPr>
      <w:noProof w:val="0"/>
      <w:lang w:val="es-ES"/>
    </w:rPr>
  </w:style>
  <w:style w:type="paragraph" w:styleId="NormalWeb">
    <w:name w:val="Normal (Web)"/>
    <w:basedOn w:val="Normal"/>
    <w:uiPriority w:val="99"/>
    <w:unhideWhenUsed/>
    <w:rsid w:val="003D7416"/>
    <w:pPr>
      <w:spacing w:before="100" w:beforeAutospacing="1" w:after="100" w:afterAutospacing="1" w:line="240" w:lineRule="auto"/>
    </w:pPr>
    <w:rPr>
      <w:rFonts w:ascii="Times New Roman" w:eastAsia="Times New Roman" w:hAnsi="Times New Roman" w:cs="Times New Roman"/>
      <w:lang w:eastAsia="es-ES"/>
    </w:rPr>
  </w:style>
  <w:style w:type="character" w:styleId="Hipervnculo">
    <w:name w:val="Hyperlink"/>
    <w:basedOn w:val="Fuentedeprrafopredeter"/>
    <w:uiPriority w:val="99"/>
    <w:unhideWhenUsed/>
    <w:rPr>
      <w:color w:val="467886" w:themeColor="hyperlink"/>
      <w:u w:val="single"/>
    </w:rPr>
  </w:style>
  <w:style w:type="paragraph" w:customStyle="1" w:styleId="paragraph">
    <w:name w:val="paragraph"/>
    <w:basedOn w:val="Normal"/>
    <w:rsid w:val="00973162"/>
    <w:pPr>
      <w:spacing w:before="100" w:beforeAutospacing="1" w:after="100" w:afterAutospacing="1" w:line="240" w:lineRule="auto"/>
    </w:pPr>
    <w:rPr>
      <w:rFonts w:ascii="Times New Roman" w:eastAsia="Times New Roman" w:hAnsi="Times New Roman" w:cs="Times New Roman"/>
      <w:lang w:eastAsia="es-ES"/>
    </w:rPr>
  </w:style>
  <w:style w:type="character" w:customStyle="1" w:styleId="normaltextrun">
    <w:name w:val="normaltextrun"/>
    <w:basedOn w:val="Fuentedeprrafopredeter"/>
    <w:rsid w:val="00973162"/>
  </w:style>
  <w:style w:type="character" w:customStyle="1" w:styleId="eop">
    <w:name w:val="eop"/>
    <w:basedOn w:val="Fuentedeprrafopredeter"/>
    <w:rsid w:val="00973162"/>
  </w:style>
  <w:style w:type="character" w:customStyle="1" w:styleId="scxw32207577">
    <w:name w:val="scxw32207577"/>
    <w:basedOn w:val="Fuentedeprrafopredeter"/>
    <w:rsid w:val="00973162"/>
  </w:style>
  <w:style w:type="paragraph" w:customStyle="1" w:styleId="Default">
    <w:name w:val="Default"/>
    <w:rsid w:val="00197669"/>
    <w:pPr>
      <w:autoSpaceDE w:val="0"/>
      <w:autoSpaceDN w:val="0"/>
      <w:adjustRightInd w:val="0"/>
      <w:spacing w:after="0" w:line="240" w:lineRule="auto"/>
    </w:pPr>
    <w:rPr>
      <w:rFonts w:ascii="Times New Roman" w:hAnsi="Times New Roman" w:cs="Times New Roman"/>
      <w:color w:val="000000"/>
      <w:lang w:val="es-ES"/>
    </w:rPr>
  </w:style>
  <w:style w:type="table" w:styleId="Tablaconcuadrcula">
    <w:name w:val="Table Grid"/>
    <w:basedOn w:val="Tablanormal"/>
    <w:uiPriority w:val="39"/>
    <w:rsid w:val="001C48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983888"/>
    <w:rPr>
      <w:color w:val="605E5C"/>
      <w:shd w:val="clear" w:color="auto" w:fill="E1DFDD"/>
    </w:rPr>
  </w:style>
  <w:style w:type="character" w:styleId="Textoennegrita">
    <w:name w:val="Strong"/>
    <w:basedOn w:val="Fuentedeprrafopredeter"/>
    <w:uiPriority w:val="22"/>
    <w:qFormat/>
    <w:rsid w:val="00C911DE"/>
    <w:rPr>
      <w:b/>
      <w:bCs/>
    </w:rPr>
  </w:style>
  <w:style w:type="paragraph" w:styleId="HTMLconformatoprevio">
    <w:name w:val="HTML Preformatted"/>
    <w:basedOn w:val="Normal"/>
    <w:link w:val="HTMLconformatoprevioCar"/>
    <w:uiPriority w:val="99"/>
    <w:semiHidden/>
    <w:unhideWhenUsed/>
    <w:rsid w:val="00EF7B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EF7B08"/>
    <w:rPr>
      <w:rFonts w:ascii="Courier New" w:eastAsia="Times New Roman" w:hAnsi="Courier New" w:cs="Courier New"/>
      <w:sz w:val="20"/>
      <w:szCs w:val="20"/>
      <w:lang w:val="es-ES" w:eastAsia="es-ES"/>
    </w:rPr>
  </w:style>
  <w:style w:type="character" w:customStyle="1" w:styleId="y2iqfc">
    <w:name w:val="y2iqfc"/>
    <w:basedOn w:val="Fuentedeprrafopredeter"/>
    <w:rsid w:val="00EF7B08"/>
  </w:style>
  <w:style w:type="character" w:customStyle="1" w:styleId="wpaicg-chat-message">
    <w:name w:val="wpaicg-chat-message"/>
    <w:basedOn w:val="Fuentedeprrafopredeter"/>
    <w:rsid w:val="001C01BA"/>
  </w:style>
  <w:style w:type="character" w:customStyle="1" w:styleId="ff2">
    <w:name w:val="ff2"/>
    <w:basedOn w:val="Fuentedeprrafopredeter"/>
    <w:rsid w:val="00397E56"/>
  </w:style>
  <w:style w:type="character" w:customStyle="1" w:styleId="ff1">
    <w:name w:val="ff1"/>
    <w:basedOn w:val="Fuentedeprrafopredeter"/>
    <w:rsid w:val="00397E56"/>
  </w:style>
  <w:style w:type="paragraph" w:styleId="TtuloTDC">
    <w:name w:val="TOC Heading"/>
    <w:basedOn w:val="Ttulo1"/>
    <w:next w:val="Normal"/>
    <w:uiPriority w:val="39"/>
    <w:unhideWhenUsed/>
    <w:qFormat/>
    <w:rsid w:val="0064029F"/>
    <w:pPr>
      <w:spacing w:before="240" w:after="0" w:line="259" w:lineRule="auto"/>
      <w:outlineLvl w:val="9"/>
    </w:pPr>
    <w:rPr>
      <w:sz w:val="32"/>
      <w:szCs w:val="32"/>
      <w:lang w:eastAsia="es-ES"/>
    </w:rPr>
  </w:style>
  <w:style w:type="table" w:styleId="Tablanormal1">
    <w:name w:val="Plain Table 1"/>
    <w:basedOn w:val="Tablanormal"/>
    <w:uiPriority w:val="41"/>
    <w:rsid w:val="00152A51"/>
    <w:pPr>
      <w:spacing w:after="0" w:line="240" w:lineRule="auto"/>
    </w:pPr>
    <w:rPr>
      <w:rFonts w:eastAsiaTheme="minorHAnsi"/>
      <w:kern w:val="2"/>
      <w:sz w:val="22"/>
      <w:szCs w:val="22"/>
      <w:lang w:val="es-ES" w:eastAsia="en-US" w:bidi="he-IL"/>
      <w14:ligatures w14:val="standardContextual"/>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16663">
      <w:bodyDiv w:val="1"/>
      <w:marLeft w:val="0"/>
      <w:marRight w:val="0"/>
      <w:marTop w:val="0"/>
      <w:marBottom w:val="0"/>
      <w:divBdr>
        <w:top w:val="none" w:sz="0" w:space="0" w:color="auto"/>
        <w:left w:val="none" w:sz="0" w:space="0" w:color="auto"/>
        <w:bottom w:val="none" w:sz="0" w:space="0" w:color="auto"/>
        <w:right w:val="none" w:sz="0" w:space="0" w:color="auto"/>
      </w:divBdr>
    </w:div>
    <w:div w:id="80834908">
      <w:bodyDiv w:val="1"/>
      <w:marLeft w:val="0"/>
      <w:marRight w:val="0"/>
      <w:marTop w:val="0"/>
      <w:marBottom w:val="0"/>
      <w:divBdr>
        <w:top w:val="none" w:sz="0" w:space="0" w:color="auto"/>
        <w:left w:val="none" w:sz="0" w:space="0" w:color="auto"/>
        <w:bottom w:val="none" w:sz="0" w:space="0" w:color="auto"/>
        <w:right w:val="none" w:sz="0" w:space="0" w:color="auto"/>
      </w:divBdr>
    </w:div>
    <w:div w:id="176114940">
      <w:bodyDiv w:val="1"/>
      <w:marLeft w:val="0"/>
      <w:marRight w:val="0"/>
      <w:marTop w:val="0"/>
      <w:marBottom w:val="0"/>
      <w:divBdr>
        <w:top w:val="none" w:sz="0" w:space="0" w:color="auto"/>
        <w:left w:val="none" w:sz="0" w:space="0" w:color="auto"/>
        <w:bottom w:val="none" w:sz="0" w:space="0" w:color="auto"/>
        <w:right w:val="none" w:sz="0" w:space="0" w:color="auto"/>
      </w:divBdr>
      <w:divsChild>
        <w:div w:id="934282938">
          <w:marLeft w:val="0"/>
          <w:marRight w:val="0"/>
          <w:marTop w:val="0"/>
          <w:marBottom w:val="0"/>
          <w:divBdr>
            <w:top w:val="none" w:sz="0" w:space="0" w:color="auto"/>
            <w:left w:val="none" w:sz="0" w:space="0" w:color="auto"/>
            <w:bottom w:val="none" w:sz="0" w:space="0" w:color="auto"/>
            <w:right w:val="none" w:sz="0" w:space="0" w:color="auto"/>
          </w:divBdr>
          <w:divsChild>
            <w:div w:id="1579704808">
              <w:marLeft w:val="0"/>
              <w:marRight w:val="0"/>
              <w:marTop w:val="0"/>
              <w:marBottom w:val="0"/>
              <w:divBdr>
                <w:top w:val="none" w:sz="0" w:space="0" w:color="auto"/>
                <w:left w:val="none" w:sz="0" w:space="0" w:color="auto"/>
                <w:bottom w:val="none" w:sz="0" w:space="0" w:color="auto"/>
                <w:right w:val="none" w:sz="0" w:space="0" w:color="auto"/>
              </w:divBdr>
              <w:divsChild>
                <w:div w:id="2046322774">
                  <w:marLeft w:val="0"/>
                  <w:marRight w:val="0"/>
                  <w:marTop w:val="0"/>
                  <w:marBottom w:val="0"/>
                  <w:divBdr>
                    <w:top w:val="none" w:sz="0" w:space="0" w:color="auto"/>
                    <w:left w:val="none" w:sz="0" w:space="0" w:color="auto"/>
                    <w:bottom w:val="none" w:sz="0" w:space="0" w:color="auto"/>
                    <w:right w:val="none" w:sz="0" w:space="0" w:color="auto"/>
                  </w:divBdr>
                  <w:divsChild>
                    <w:div w:id="1909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449307">
      <w:bodyDiv w:val="1"/>
      <w:marLeft w:val="0"/>
      <w:marRight w:val="0"/>
      <w:marTop w:val="0"/>
      <w:marBottom w:val="0"/>
      <w:divBdr>
        <w:top w:val="none" w:sz="0" w:space="0" w:color="auto"/>
        <w:left w:val="none" w:sz="0" w:space="0" w:color="auto"/>
        <w:bottom w:val="none" w:sz="0" w:space="0" w:color="auto"/>
        <w:right w:val="none" w:sz="0" w:space="0" w:color="auto"/>
      </w:divBdr>
    </w:div>
    <w:div w:id="217281786">
      <w:bodyDiv w:val="1"/>
      <w:marLeft w:val="0"/>
      <w:marRight w:val="0"/>
      <w:marTop w:val="0"/>
      <w:marBottom w:val="0"/>
      <w:divBdr>
        <w:top w:val="none" w:sz="0" w:space="0" w:color="auto"/>
        <w:left w:val="none" w:sz="0" w:space="0" w:color="auto"/>
        <w:bottom w:val="none" w:sz="0" w:space="0" w:color="auto"/>
        <w:right w:val="none" w:sz="0" w:space="0" w:color="auto"/>
      </w:divBdr>
    </w:div>
    <w:div w:id="220294066">
      <w:bodyDiv w:val="1"/>
      <w:marLeft w:val="0"/>
      <w:marRight w:val="0"/>
      <w:marTop w:val="0"/>
      <w:marBottom w:val="0"/>
      <w:divBdr>
        <w:top w:val="none" w:sz="0" w:space="0" w:color="auto"/>
        <w:left w:val="none" w:sz="0" w:space="0" w:color="auto"/>
        <w:bottom w:val="none" w:sz="0" w:space="0" w:color="auto"/>
        <w:right w:val="none" w:sz="0" w:space="0" w:color="auto"/>
      </w:divBdr>
    </w:div>
    <w:div w:id="290139519">
      <w:bodyDiv w:val="1"/>
      <w:marLeft w:val="0"/>
      <w:marRight w:val="0"/>
      <w:marTop w:val="0"/>
      <w:marBottom w:val="0"/>
      <w:divBdr>
        <w:top w:val="none" w:sz="0" w:space="0" w:color="auto"/>
        <w:left w:val="none" w:sz="0" w:space="0" w:color="auto"/>
        <w:bottom w:val="none" w:sz="0" w:space="0" w:color="auto"/>
        <w:right w:val="none" w:sz="0" w:space="0" w:color="auto"/>
      </w:divBdr>
      <w:divsChild>
        <w:div w:id="588973707">
          <w:marLeft w:val="0"/>
          <w:marRight w:val="0"/>
          <w:marTop w:val="0"/>
          <w:marBottom w:val="0"/>
          <w:divBdr>
            <w:top w:val="none" w:sz="0" w:space="0" w:color="auto"/>
            <w:left w:val="none" w:sz="0" w:space="0" w:color="auto"/>
            <w:bottom w:val="none" w:sz="0" w:space="0" w:color="auto"/>
            <w:right w:val="none" w:sz="0" w:space="0" w:color="auto"/>
          </w:divBdr>
          <w:divsChild>
            <w:div w:id="459493853">
              <w:marLeft w:val="0"/>
              <w:marRight w:val="0"/>
              <w:marTop w:val="0"/>
              <w:marBottom w:val="0"/>
              <w:divBdr>
                <w:top w:val="none" w:sz="0" w:space="0" w:color="auto"/>
                <w:left w:val="none" w:sz="0" w:space="0" w:color="auto"/>
                <w:bottom w:val="none" w:sz="0" w:space="0" w:color="auto"/>
                <w:right w:val="none" w:sz="0" w:space="0" w:color="auto"/>
              </w:divBdr>
              <w:divsChild>
                <w:div w:id="714475221">
                  <w:marLeft w:val="0"/>
                  <w:marRight w:val="0"/>
                  <w:marTop w:val="0"/>
                  <w:marBottom w:val="0"/>
                  <w:divBdr>
                    <w:top w:val="none" w:sz="0" w:space="0" w:color="auto"/>
                    <w:left w:val="none" w:sz="0" w:space="0" w:color="auto"/>
                    <w:bottom w:val="none" w:sz="0" w:space="0" w:color="auto"/>
                    <w:right w:val="none" w:sz="0" w:space="0" w:color="auto"/>
                  </w:divBdr>
                  <w:divsChild>
                    <w:div w:id="185402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603793">
      <w:bodyDiv w:val="1"/>
      <w:marLeft w:val="0"/>
      <w:marRight w:val="0"/>
      <w:marTop w:val="0"/>
      <w:marBottom w:val="0"/>
      <w:divBdr>
        <w:top w:val="none" w:sz="0" w:space="0" w:color="auto"/>
        <w:left w:val="none" w:sz="0" w:space="0" w:color="auto"/>
        <w:bottom w:val="none" w:sz="0" w:space="0" w:color="auto"/>
        <w:right w:val="none" w:sz="0" w:space="0" w:color="auto"/>
      </w:divBdr>
    </w:div>
    <w:div w:id="658341001">
      <w:bodyDiv w:val="1"/>
      <w:marLeft w:val="0"/>
      <w:marRight w:val="0"/>
      <w:marTop w:val="0"/>
      <w:marBottom w:val="0"/>
      <w:divBdr>
        <w:top w:val="none" w:sz="0" w:space="0" w:color="auto"/>
        <w:left w:val="none" w:sz="0" w:space="0" w:color="auto"/>
        <w:bottom w:val="none" w:sz="0" w:space="0" w:color="auto"/>
        <w:right w:val="none" w:sz="0" w:space="0" w:color="auto"/>
      </w:divBdr>
    </w:div>
    <w:div w:id="672218535">
      <w:bodyDiv w:val="1"/>
      <w:marLeft w:val="0"/>
      <w:marRight w:val="0"/>
      <w:marTop w:val="0"/>
      <w:marBottom w:val="0"/>
      <w:divBdr>
        <w:top w:val="none" w:sz="0" w:space="0" w:color="auto"/>
        <w:left w:val="none" w:sz="0" w:space="0" w:color="auto"/>
        <w:bottom w:val="none" w:sz="0" w:space="0" w:color="auto"/>
        <w:right w:val="none" w:sz="0" w:space="0" w:color="auto"/>
      </w:divBdr>
    </w:div>
    <w:div w:id="701711534">
      <w:bodyDiv w:val="1"/>
      <w:marLeft w:val="0"/>
      <w:marRight w:val="0"/>
      <w:marTop w:val="0"/>
      <w:marBottom w:val="0"/>
      <w:divBdr>
        <w:top w:val="none" w:sz="0" w:space="0" w:color="auto"/>
        <w:left w:val="none" w:sz="0" w:space="0" w:color="auto"/>
        <w:bottom w:val="none" w:sz="0" w:space="0" w:color="auto"/>
        <w:right w:val="none" w:sz="0" w:space="0" w:color="auto"/>
      </w:divBdr>
    </w:div>
    <w:div w:id="744647481">
      <w:bodyDiv w:val="1"/>
      <w:marLeft w:val="0"/>
      <w:marRight w:val="0"/>
      <w:marTop w:val="0"/>
      <w:marBottom w:val="0"/>
      <w:divBdr>
        <w:top w:val="none" w:sz="0" w:space="0" w:color="auto"/>
        <w:left w:val="none" w:sz="0" w:space="0" w:color="auto"/>
        <w:bottom w:val="none" w:sz="0" w:space="0" w:color="auto"/>
        <w:right w:val="none" w:sz="0" w:space="0" w:color="auto"/>
      </w:divBdr>
    </w:div>
    <w:div w:id="812992550">
      <w:bodyDiv w:val="1"/>
      <w:marLeft w:val="0"/>
      <w:marRight w:val="0"/>
      <w:marTop w:val="0"/>
      <w:marBottom w:val="0"/>
      <w:divBdr>
        <w:top w:val="none" w:sz="0" w:space="0" w:color="auto"/>
        <w:left w:val="none" w:sz="0" w:space="0" w:color="auto"/>
        <w:bottom w:val="none" w:sz="0" w:space="0" w:color="auto"/>
        <w:right w:val="none" w:sz="0" w:space="0" w:color="auto"/>
      </w:divBdr>
    </w:div>
    <w:div w:id="840700258">
      <w:bodyDiv w:val="1"/>
      <w:marLeft w:val="0"/>
      <w:marRight w:val="0"/>
      <w:marTop w:val="0"/>
      <w:marBottom w:val="0"/>
      <w:divBdr>
        <w:top w:val="none" w:sz="0" w:space="0" w:color="auto"/>
        <w:left w:val="none" w:sz="0" w:space="0" w:color="auto"/>
        <w:bottom w:val="none" w:sz="0" w:space="0" w:color="auto"/>
        <w:right w:val="none" w:sz="0" w:space="0" w:color="auto"/>
      </w:divBdr>
      <w:divsChild>
        <w:div w:id="1444374847">
          <w:marLeft w:val="0"/>
          <w:marRight w:val="0"/>
          <w:marTop w:val="0"/>
          <w:marBottom w:val="0"/>
          <w:divBdr>
            <w:top w:val="none" w:sz="0" w:space="0" w:color="auto"/>
            <w:left w:val="none" w:sz="0" w:space="0" w:color="auto"/>
            <w:bottom w:val="none" w:sz="0" w:space="0" w:color="auto"/>
            <w:right w:val="none" w:sz="0" w:space="0" w:color="auto"/>
          </w:divBdr>
          <w:divsChild>
            <w:div w:id="1100250223">
              <w:marLeft w:val="0"/>
              <w:marRight w:val="0"/>
              <w:marTop w:val="0"/>
              <w:marBottom w:val="0"/>
              <w:divBdr>
                <w:top w:val="none" w:sz="0" w:space="0" w:color="auto"/>
                <w:left w:val="none" w:sz="0" w:space="0" w:color="auto"/>
                <w:bottom w:val="none" w:sz="0" w:space="0" w:color="auto"/>
                <w:right w:val="none" w:sz="0" w:space="0" w:color="auto"/>
              </w:divBdr>
              <w:divsChild>
                <w:div w:id="524749763">
                  <w:marLeft w:val="0"/>
                  <w:marRight w:val="0"/>
                  <w:marTop w:val="0"/>
                  <w:marBottom w:val="0"/>
                  <w:divBdr>
                    <w:top w:val="none" w:sz="0" w:space="0" w:color="auto"/>
                    <w:left w:val="none" w:sz="0" w:space="0" w:color="auto"/>
                    <w:bottom w:val="none" w:sz="0" w:space="0" w:color="auto"/>
                    <w:right w:val="none" w:sz="0" w:space="0" w:color="auto"/>
                  </w:divBdr>
                  <w:divsChild>
                    <w:div w:id="110546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4068910">
      <w:bodyDiv w:val="1"/>
      <w:marLeft w:val="0"/>
      <w:marRight w:val="0"/>
      <w:marTop w:val="0"/>
      <w:marBottom w:val="0"/>
      <w:divBdr>
        <w:top w:val="none" w:sz="0" w:space="0" w:color="auto"/>
        <w:left w:val="none" w:sz="0" w:space="0" w:color="auto"/>
        <w:bottom w:val="none" w:sz="0" w:space="0" w:color="auto"/>
        <w:right w:val="none" w:sz="0" w:space="0" w:color="auto"/>
      </w:divBdr>
    </w:div>
    <w:div w:id="1090008615">
      <w:bodyDiv w:val="1"/>
      <w:marLeft w:val="0"/>
      <w:marRight w:val="0"/>
      <w:marTop w:val="0"/>
      <w:marBottom w:val="0"/>
      <w:divBdr>
        <w:top w:val="none" w:sz="0" w:space="0" w:color="auto"/>
        <w:left w:val="none" w:sz="0" w:space="0" w:color="auto"/>
        <w:bottom w:val="none" w:sz="0" w:space="0" w:color="auto"/>
        <w:right w:val="none" w:sz="0" w:space="0" w:color="auto"/>
      </w:divBdr>
    </w:div>
    <w:div w:id="1099789607">
      <w:bodyDiv w:val="1"/>
      <w:marLeft w:val="0"/>
      <w:marRight w:val="0"/>
      <w:marTop w:val="0"/>
      <w:marBottom w:val="0"/>
      <w:divBdr>
        <w:top w:val="none" w:sz="0" w:space="0" w:color="auto"/>
        <w:left w:val="none" w:sz="0" w:space="0" w:color="auto"/>
        <w:bottom w:val="none" w:sz="0" w:space="0" w:color="auto"/>
        <w:right w:val="none" w:sz="0" w:space="0" w:color="auto"/>
      </w:divBdr>
      <w:divsChild>
        <w:div w:id="721249903">
          <w:marLeft w:val="0"/>
          <w:marRight w:val="0"/>
          <w:marTop w:val="0"/>
          <w:marBottom w:val="0"/>
          <w:divBdr>
            <w:top w:val="none" w:sz="0" w:space="0" w:color="auto"/>
            <w:left w:val="none" w:sz="0" w:space="0" w:color="auto"/>
            <w:bottom w:val="none" w:sz="0" w:space="0" w:color="auto"/>
            <w:right w:val="none" w:sz="0" w:space="0" w:color="auto"/>
          </w:divBdr>
        </w:div>
        <w:div w:id="777333528">
          <w:marLeft w:val="0"/>
          <w:marRight w:val="0"/>
          <w:marTop w:val="0"/>
          <w:marBottom w:val="0"/>
          <w:divBdr>
            <w:top w:val="none" w:sz="0" w:space="0" w:color="auto"/>
            <w:left w:val="none" w:sz="0" w:space="0" w:color="auto"/>
            <w:bottom w:val="none" w:sz="0" w:space="0" w:color="auto"/>
            <w:right w:val="none" w:sz="0" w:space="0" w:color="auto"/>
          </w:divBdr>
        </w:div>
        <w:div w:id="1204558801">
          <w:marLeft w:val="0"/>
          <w:marRight w:val="0"/>
          <w:marTop w:val="0"/>
          <w:marBottom w:val="0"/>
          <w:divBdr>
            <w:top w:val="none" w:sz="0" w:space="0" w:color="auto"/>
            <w:left w:val="none" w:sz="0" w:space="0" w:color="auto"/>
            <w:bottom w:val="none" w:sz="0" w:space="0" w:color="auto"/>
            <w:right w:val="none" w:sz="0" w:space="0" w:color="auto"/>
          </w:divBdr>
        </w:div>
        <w:div w:id="1333871530">
          <w:marLeft w:val="0"/>
          <w:marRight w:val="0"/>
          <w:marTop w:val="0"/>
          <w:marBottom w:val="0"/>
          <w:divBdr>
            <w:top w:val="none" w:sz="0" w:space="0" w:color="auto"/>
            <w:left w:val="none" w:sz="0" w:space="0" w:color="auto"/>
            <w:bottom w:val="none" w:sz="0" w:space="0" w:color="auto"/>
            <w:right w:val="none" w:sz="0" w:space="0" w:color="auto"/>
          </w:divBdr>
        </w:div>
        <w:div w:id="1532953259">
          <w:marLeft w:val="0"/>
          <w:marRight w:val="0"/>
          <w:marTop w:val="0"/>
          <w:marBottom w:val="0"/>
          <w:divBdr>
            <w:top w:val="none" w:sz="0" w:space="0" w:color="auto"/>
            <w:left w:val="none" w:sz="0" w:space="0" w:color="auto"/>
            <w:bottom w:val="none" w:sz="0" w:space="0" w:color="auto"/>
            <w:right w:val="none" w:sz="0" w:space="0" w:color="auto"/>
          </w:divBdr>
        </w:div>
        <w:div w:id="1699743996">
          <w:marLeft w:val="0"/>
          <w:marRight w:val="0"/>
          <w:marTop w:val="0"/>
          <w:marBottom w:val="0"/>
          <w:divBdr>
            <w:top w:val="none" w:sz="0" w:space="0" w:color="auto"/>
            <w:left w:val="none" w:sz="0" w:space="0" w:color="auto"/>
            <w:bottom w:val="none" w:sz="0" w:space="0" w:color="auto"/>
            <w:right w:val="none" w:sz="0" w:space="0" w:color="auto"/>
          </w:divBdr>
        </w:div>
        <w:div w:id="2074234673">
          <w:marLeft w:val="0"/>
          <w:marRight w:val="0"/>
          <w:marTop w:val="0"/>
          <w:marBottom w:val="0"/>
          <w:divBdr>
            <w:top w:val="none" w:sz="0" w:space="0" w:color="auto"/>
            <w:left w:val="none" w:sz="0" w:space="0" w:color="auto"/>
            <w:bottom w:val="none" w:sz="0" w:space="0" w:color="auto"/>
            <w:right w:val="none" w:sz="0" w:space="0" w:color="auto"/>
          </w:divBdr>
        </w:div>
      </w:divsChild>
    </w:div>
    <w:div w:id="1135372728">
      <w:bodyDiv w:val="1"/>
      <w:marLeft w:val="0"/>
      <w:marRight w:val="0"/>
      <w:marTop w:val="0"/>
      <w:marBottom w:val="0"/>
      <w:divBdr>
        <w:top w:val="none" w:sz="0" w:space="0" w:color="auto"/>
        <w:left w:val="none" w:sz="0" w:space="0" w:color="auto"/>
        <w:bottom w:val="none" w:sz="0" w:space="0" w:color="auto"/>
        <w:right w:val="none" w:sz="0" w:space="0" w:color="auto"/>
      </w:divBdr>
      <w:divsChild>
        <w:div w:id="991178990">
          <w:marLeft w:val="0"/>
          <w:marRight w:val="0"/>
          <w:marTop w:val="0"/>
          <w:marBottom w:val="0"/>
          <w:divBdr>
            <w:top w:val="none" w:sz="0" w:space="0" w:color="auto"/>
            <w:left w:val="none" w:sz="0" w:space="0" w:color="auto"/>
            <w:bottom w:val="none" w:sz="0" w:space="0" w:color="auto"/>
            <w:right w:val="none" w:sz="0" w:space="0" w:color="auto"/>
          </w:divBdr>
          <w:divsChild>
            <w:div w:id="2094739951">
              <w:marLeft w:val="0"/>
              <w:marRight w:val="0"/>
              <w:marTop w:val="0"/>
              <w:marBottom w:val="0"/>
              <w:divBdr>
                <w:top w:val="none" w:sz="0" w:space="0" w:color="auto"/>
                <w:left w:val="none" w:sz="0" w:space="0" w:color="auto"/>
                <w:bottom w:val="none" w:sz="0" w:space="0" w:color="auto"/>
                <w:right w:val="none" w:sz="0" w:space="0" w:color="auto"/>
              </w:divBdr>
              <w:divsChild>
                <w:div w:id="1390227920">
                  <w:marLeft w:val="0"/>
                  <w:marRight w:val="0"/>
                  <w:marTop w:val="0"/>
                  <w:marBottom w:val="0"/>
                  <w:divBdr>
                    <w:top w:val="none" w:sz="0" w:space="0" w:color="auto"/>
                    <w:left w:val="none" w:sz="0" w:space="0" w:color="auto"/>
                    <w:bottom w:val="none" w:sz="0" w:space="0" w:color="auto"/>
                    <w:right w:val="none" w:sz="0" w:space="0" w:color="auto"/>
                  </w:divBdr>
                  <w:divsChild>
                    <w:div w:id="169307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514023">
      <w:bodyDiv w:val="1"/>
      <w:marLeft w:val="0"/>
      <w:marRight w:val="0"/>
      <w:marTop w:val="0"/>
      <w:marBottom w:val="0"/>
      <w:divBdr>
        <w:top w:val="none" w:sz="0" w:space="0" w:color="auto"/>
        <w:left w:val="none" w:sz="0" w:space="0" w:color="auto"/>
        <w:bottom w:val="none" w:sz="0" w:space="0" w:color="auto"/>
        <w:right w:val="none" w:sz="0" w:space="0" w:color="auto"/>
      </w:divBdr>
    </w:div>
    <w:div w:id="1276524711">
      <w:bodyDiv w:val="1"/>
      <w:marLeft w:val="0"/>
      <w:marRight w:val="0"/>
      <w:marTop w:val="0"/>
      <w:marBottom w:val="0"/>
      <w:divBdr>
        <w:top w:val="none" w:sz="0" w:space="0" w:color="auto"/>
        <w:left w:val="none" w:sz="0" w:space="0" w:color="auto"/>
        <w:bottom w:val="none" w:sz="0" w:space="0" w:color="auto"/>
        <w:right w:val="none" w:sz="0" w:space="0" w:color="auto"/>
      </w:divBdr>
    </w:div>
    <w:div w:id="1438215216">
      <w:bodyDiv w:val="1"/>
      <w:marLeft w:val="0"/>
      <w:marRight w:val="0"/>
      <w:marTop w:val="0"/>
      <w:marBottom w:val="0"/>
      <w:divBdr>
        <w:top w:val="none" w:sz="0" w:space="0" w:color="auto"/>
        <w:left w:val="none" w:sz="0" w:space="0" w:color="auto"/>
        <w:bottom w:val="none" w:sz="0" w:space="0" w:color="auto"/>
        <w:right w:val="none" w:sz="0" w:space="0" w:color="auto"/>
      </w:divBdr>
    </w:div>
    <w:div w:id="1459109799">
      <w:bodyDiv w:val="1"/>
      <w:marLeft w:val="0"/>
      <w:marRight w:val="0"/>
      <w:marTop w:val="0"/>
      <w:marBottom w:val="0"/>
      <w:divBdr>
        <w:top w:val="none" w:sz="0" w:space="0" w:color="auto"/>
        <w:left w:val="none" w:sz="0" w:space="0" w:color="auto"/>
        <w:bottom w:val="none" w:sz="0" w:space="0" w:color="auto"/>
        <w:right w:val="none" w:sz="0" w:space="0" w:color="auto"/>
      </w:divBdr>
    </w:div>
    <w:div w:id="1478571199">
      <w:bodyDiv w:val="1"/>
      <w:marLeft w:val="0"/>
      <w:marRight w:val="0"/>
      <w:marTop w:val="0"/>
      <w:marBottom w:val="0"/>
      <w:divBdr>
        <w:top w:val="none" w:sz="0" w:space="0" w:color="auto"/>
        <w:left w:val="none" w:sz="0" w:space="0" w:color="auto"/>
        <w:bottom w:val="none" w:sz="0" w:space="0" w:color="auto"/>
        <w:right w:val="none" w:sz="0" w:space="0" w:color="auto"/>
      </w:divBdr>
    </w:div>
    <w:div w:id="1511026583">
      <w:bodyDiv w:val="1"/>
      <w:marLeft w:val="0"/>
      <w:marRight w:val="0"/>
      <w:marTop w:val="0"/>
      <w:marBottom w:val="0"/>
      <w:divBdr>
        <w:top w:val="none" w:sz="0" w:space="0" w:color="auto"/>
        <w:left w:val="none" w:sz="0" w:space="0" w:color="auto"/>
        <w:bottom w:val="none" w:sz="0" w:space="0" w:color="auto"/>
        <w:right w:val="none" w:sz="0" w:space="0" w:color="auto"/>
      </w:divBdr>
      <w:divsChild>
        <w:div w:id="206990556">
          <w:marLeft w:val="0"/>
          <w:marRight w:val="0"/>
          <w:marTop w:val="0"/>
          <w:marBottom w:val="0"/>
          <w:divBdr>
            <w:top w:val="none" w:sz="0" w:space="0" w:color="auto"/>
            <w:left w:val="none" w:sz="0" w:space="0" w:color="auto"/>
            <w:bottom w:val="none" w:sz="0" w:space="0" w:color="auto"/>
            <w:right w:val="none" w:sz="0" w:space="0" w:color="auto"/>
          </w:divBdr>
          <w:divsChild>
            <w:div w:id="172656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899897">
      <w:bodyDiv w:val="1"/>
      <w:marLeft w:val="0"/>
      <w:marRight w:val="0"/>
      <w:marTop w:val="0"/>
      <w:marBottom w:val="0"/>
      <w:divBdr>
        <w:top w:val="none" w:sz="0" w:space="0" w:color="auto"/>
        <w:left w:val="none" w:sz="0" w:space="0" w:color="auto"/>
        <w:bottom w:val="none" w:sz="0" w:space="0" w:color="auto"/>
        <w:right w:val="none" w:sz="0" w:space="0" w:color="auto"/>
      </w:divBdr>
    </w:div>
    <w:div w:id="1565674520">
      <w:bodyDiv w:val="1"/>
      <w:marLeft w:val="0"/>
      <w:marRight w:val="0"/>
      <w:marTop w:val="0"/>
      <w:marBottom w:val="0"/>
      <w:divBdr>
        <w:top w:val="none" w:sz="0" w:space="0" w:color="auto"/>
        <w:left w:val="none" w:sz="0" w:space="0" w:color="auto"/>
        <w:bottom w:val="none" w:sz="0" w:space="0" w:color="auto"/>
        <w:right w:val="none" w:sz="0" w:space="0" w:color="auto"/>
      </w:divBdr>
    </w:div>
    <w:div w:id="1590580090">
      <w:bodyDiv w:val="1"/>
      <w:marLeft w:val="0"/>
      <w:marRight w:val="0"/>
      <w:marTop w:val="0"/>
      <w:marBottom w:val="0"/>
      <w:divBdr>
        <w:top w:val="none" w:sz="0" w:space="0" w:color="auto"/>
        <w:left w:val="none" w:sz="0" w:space="0" w:color="auto"/>
        <w:bottom w:val="none" w:sz="0" w:space="0" w:color="auto"/>
        <w:right w:val="none" w:sz="0" w:space="0" w:color="auto"/>
      </w:divBdr>
    </w:div>
    <w:div w:id="1652978304">
      <w:bodyDiv w:val="1"/>
      <w:marLeft w:val="0"/>
      <w:marRight w:val="0"/>
      <w:marTop w:val="0"/>
      <w:marBottom w:val="0"/>
      <w:divBdr>
        <w:top w:val="none" w:sz="0" w:space="0" w:color="auto"/>
        <w:left w:val="none" w:sz="0" w:space="0" w:color="auto"/>
        <w:bottom w:val="none" w:sz="0" w:space="0" w:color="auto"/>
        <w:right w:val="none" w:sz="0" w:space="0" w:color="auto"/>
      </w:divBdr>
    </w:div>
    <w:div w:id="1669551054">
      <w:bodyDiv w:val="1"/>
      <w:marLeft w:val="0"/>
      <w:marRight w:val="0"/>
      <w:marTop w:val="0"/>
      <w:marBottom w:val="0"/>
      <w:divBdr>
        <w:top w:val="none" w:sz="0" w:space="0" w:color="auto"/>
        <w:left w:val="none" w:sz="0" w:space="0" w:color="auto"/>
        <w:bottom w:val="none" w:sz="0" w:space="0" w:color="auto"/>
        <w:right w:val="none" w:sz="0" w:space="0" w:color="auto"/>
      </w:divBdr>
    </w:div>
    <w:div w:id="1859657374">
      <w:bodyDiv w:val="1"/>
      <w:marLeft w:val="0"/>
      <w:marRight w:val="0"/>
      <w:marTop w:val="0"/>
      <w:marBottom w:val="0"/>
      <w:divBdr>
        <w:top w:val="none" w:sz="0" w:space="0" w:color="auto"/>
        <w:left w:val="none" w:sz="0" w:space="0" w:color="auto"/>
        <w:bottom w:val="none" w:sz="0" w:space="0" w:color="auto"/>
        <w:right w:val="none" w:sz="0" w:space="0" w:color="auto"/>
      </w:divBdr>
    </w:div>
    <w:div w:id="1997949915">
      <w:bodyDiv w:val="1"/>
      <w:marLeft w:val="0"/>
      <w:marRight w:val="0"/>
      <w:marTop w:val="0"/>
      <w:marBottom w:val="0"/>
      <w:divBdr>
        <w:top w:val="none" w:sz="0" w:space="0" w:color="auto"/>
        <w:left w:val="none" w:sz="0" w:space="0" w:color="auto"/>
        <w:bottom w:val="none" w:sz="0" w:space="0" w:color="auto"/>
        <w:right w:val="none" w:sz="0" w:space="0" w:color="auto"/>
      </w:divBdr>
    </w:div>
    <w:div w:id="2050101749">
      <w:bodyDiv w:val="1"/>
      <w:marLeft w:val="0"/>
      <w:marRight w:val="0"/>
      <w:marTop w:val="0"/>
      <w:marBottom w:val="0"/>
      <w:divBdr>
        <w:top w:val="none" w:sz="0" w:space="0" w:color="auto"/>
        <w:left w:val="none" w:sz="0" w:space="0" w:color="auto"/>
        <w:bottom w:val="none" w:sz="0" w:space="0" w:color="auto"/>
        <w:right w:val="none" w:sz="0" w:space="0" w:color="auto"/>
      </w:divBdr>
    </w:div>
    <w:div w:id="2063476428">
      <w:bodyDiv w:val="1"/>
      <w:marLeft w:val="0"/>
      <w:marRight w:val="0"/>
      <w:marTop w:val="0"/>
      <w:marBottom w:val="0"/>
      <w:divBdr>
        <w:top w:val="none" w:sz="0" w:space="0" w:color="auto"/>
        <w:left w:val="none" w:sz="0" w:space="0" w:color="auto"/>
        <w:bottom w:val="none" w:sz="0" w:space="0" w:color="auto"/>
        <w:right w:val="none" w:sz="0" w:space="0" w:color="auto"/>
      </w:divBdr>
    </w:div>
    <w:div w:id="2078626162">
      <w:bodyDiv w:val="1"/>
      <w:marLeft w:val="0"/>
      <w:marRight w:val="0"/>
      <w:marTop w:val="0"/>
      <w:marBottom w:val="0"/>
      <w:divBdr>
        <w:top w:val="none" w:sz="0" w:space="0" w:color="auto"/>
        <w:left w:val="none" w:sz="0" w:space="0" w:color="auto"/>
        <w:bottom w:val="none" w:sz="0" w:space="0" w:color="auto"/>
        <w:right w:val="none" w:sz="0" w:space="0" w:color="auto"/>
      </w:divBdr>
    </w:div>
    <w:div w:id="2084641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jpeg"/><Relationship Id="rId42" Type="http://schemas.openxmlformats.org/officeDocument/2006/relationships/image" Target="media/image25.png"/><Relationship Id="rId47" Type="http://schemas.openxmlformats.org/officeDocument/2006/relationships/image" Target="media/image28.png"/><Relationship Id="rId63" Type="http://schemas.openxmlformats.org/officeDocument/2006/relationships/image" Target="media/image36.png"/><Relationship Id="rId68" Type="http://schemas.openxmlformats.org/officeDocument/2006/relationships/hyperlink" Target="https://www.sic-marking.com/product/e10r-i-speed/" TargetMode="External"/><Relationship Id="rId84" Type="http://schemas.openxmlformats.org/officeDocument/2006/relationships/image" Target="media/image54.png"/><Relationship Id="rId89" Type="http://schemas.openxmlformats.org/officeDocument/2006/relationships/image" Target="media/image59.png"/><Relationship Id="rId16" Type="http://schemas.openxmlformats.org/officeDocument/2006/relationships/image" Target="media/image9.png"/><Relationship Id="rId107"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hyperlink" Target="https://www.wheelabratorgroup.com/equipment/wheelblast-machines/roller-conveyor-machines/roller-conveyor-type-g" TargetMode="External"/><Relationship Id="rId37" Type="http://schemas.openxmlformats.org/officeDocument/2006/relationships/image" Target="media/image22.png"/><Relationship Id="rId53" Type="http://schemas.openxmlformats.org/officeDocument/2006/relationships/image" Target="media/image31.png"/><Relationship Id="rId58" Type="http://schemas.openxmlformats.org/officeDocument/2006/relationships/hyperlink" Target="https://www.antdriven.com/vehicle-finder/dta-dolphin-heavy-load-agv" TargetMode="External"/><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hyperlink" Target="https://es.rs-online.com/web/p/remaches/2065458" TargetMode="External"/><Relationship Id="rId27" Type="http://schemas.openxmlformats.org/officeDocument/2006/relationships/hyperlink" Target="https://www.knuth.com/es-us/ace-laser-3015-1-5-r-141011" TargetMode="External"/><Relationship Id="rId43" Type="http://schemas.openxmlformats.org/officeDocument/2006/relationships/image" Target="media/image26.png"/><Relationship Id="rId48" Type="http://schemas.openxmlformats.org/officeDocument/2006/relationships/hyperlink" Target="https://www.tecneu.com/products/sensor-infrarrojo-e18-d80nk-distancia-3-80cm" TargetMode="External"/><Relationship Id="rId64" Type="http://schemas.openxmlformats.org/officeDocument/2006/relationships/hyperlink" Target="https://new.abb.com/products/robotics/robots/articulated-robots/irb-6700" TargetMode="External"/><Relationship Id="rId69" Type="http://schemas.openxmlformats.org/officeDocument/2006/relationships/image" Target="media/image39.png"/><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0.png"/><Relationship Id="rId38" Type="http://schemas.openxmlformats.org/officeDocument/2006/relationships/hyperlink" Target="https://www.zwickroell.com/industries/materials-testing/flexure-test/" TargetMode="External"/><Relationship Id="rId59" Type="http://schemas.openxmlformats.org/officeDocument/2006/relationships/hyperlink" Target="https://hytrol.com/" TargetMode="External"/><Relationship Id="rId103" Type="http://schemas.openxmlformats.org/officeDocument/2006/relationships/hyperlink" Target="https://www.flexsim.com/" TargetMode="External"/><Relationship Id="rId108" Type="http://schemas.openxmlformats.org/officeDocument/2006/relationships/fontTable" Target="fontTable.xml"/><Relationship Id="rId54" Type="http://schemas.openxmlformats.org/officeDocument/2006/relationships/hyperlink" Target="https://articulo.mercadolibre.com.mx/MLM-1868595395-cilindro-neumatico-iso-doble-efecto-80mm-x-carrera-1000mm-_JM" TargetMode="External"/><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3.jpeg"/><Relationship Id="rId28" Type="http://schemas.openxmlformats.org/officeDocument/2006/relationships/image" Target="media/image17.png"/><Relationship Id="rId36" Type="http://schemas.openxmlformats.org/officeDocument/2006/relationships/hyperlink" Target="https://www.keyence.com/products/vision/vision-sys/vs/" TargetMode="External"/><Relationship Id="rId49" Type="http://schemas.openxmlformats.org/officeDocument/2006/relationships/image" Target="media/image29.png"/><Relationship Id="rId57" Type="http://schemas.openxmlformats.org/officeDocument/2006/relationships/image" Target="media/image33.png"/><Relationship Id="rId106" Type="http://schemas.openxmlformats.org/officeDocument/2006/relationships/hyperlink" Target="https://www.agrohuerto.com/10-herramientas-necesarias-para-tu-huerto/" TargetMode="Externa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hyperlink" Target="https://vdrs.com/single-stream-robotic-sorting-system/" TargetMode="External"/><Relationship Id="rId52" Type="http://schemas.openxmlformats.org/officeDocument/2006/relationships/hyperlink" Target="https://www.mouser.es/ProductDetail/Telemecanique/ZCKJ1H7?qs=R106qaAA0LpobgsS7F4jUg%3D%3D" TargetMode="External"/><Relationship Id="rId60" Type="http://schemas.openxmlformats.org/officeDocument/2006/relationships/image" Target="media/image34.png"/><Relationship Id="rId65" Type="http://schemas.openxmlformats.org/officeDocument/2006/relationships/image" Target="media/image37.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manomano.es/p/mango-madera-azada-m3-38x1200mm-4185971" TargetMode="External"/><Relationship Id="rId39" Type="http://schemas.openxmlformats.org/officeDocument/2006/relationships/image" Target="media/image23.png"/><Relationship Id="rId109" Type="http://schemas.openxmlformats.org/officeDocument/2006/relationships/theme" Target="theme/theme1.xml"/><Relationship Id="rId34" Type="http://schemas.openxmlformats.org/officeDocument/2006/relationships/hyperlink" Target="https://www.ceflafinishing.com/en/products/easy-spraying-machines" TargetMode="External"/><Relationship Id="rId50" Type="http://schemas.openxmlformats.org/officeDocument/2006/relationships/hyperlink" Target="https://www.chromos.ch/industrial/en/products/machine-vision/ai-powered-systems/cognex-dataman-370-series/" TargetMode="External"/><Relationship Id="rId55" Type="http://schemas.openxmlformats.org/officeDocument/2006/relationships/image" Target="media/image32.png"/><Relationship Id="rId76" Type="http://schemas.openxmlformats.org/officeDocument/2006/relationships/image" Target="media/image46.png"/><Relationship Id="rId97" Type="http://schemas.openxmlformats.org/officeDocument/2006/relationships/image" Target="media/image67.png"/><Relationship Id="rId104" Type="http://schemas.openxmlformats.org/officeDocument/2006/relationships/hyperlink" Target="https://help.autodesk.com/view/ACD/2022/ESP/" TargetMode="Externa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hyperlink" Target="https://www.amada.eu/es-es/productos/maquinas-y-automatizacion/plegado/maquinas-individuales/hfe-m2/" TargetMode="External"/><Relationship Id="rId24" Type="http://schemas.openxmlformats.org/officeDocument/2006/relationships/image" Target="media/image14.png"/><Relationship Id="rId40" Type="http://schemas.openxmlformats.org/officeDocument/2006/relationships/hyperlink" Target="https://mcaseros.com/productos/finger-joint/fresadora-ensambladora-semi-automatica/prensa-ensambladora-finger-joint-marzica-pfj-3i/" TargetMode="External"/><Relationship Id="rId45" Type="http://schemas.openxmlformats.org/officeDocument/2006/relationships/image" Target="media/image27.png"/><Relationship Id="rId66" Type="http://schemas.openxmlformats.org/officeDocument/2006/relationships/hyperlink" Target="https://mecaluxes.cdnwm.com/catalogos-de-las-soluciones-de-almacenaje/almacenes-automaticos.2.1.pdf" TargetMode="External"/><Relationship Id="rId87" Type="http://schemas.openxmlformats.org/officeDocument/2006/relationships/image" Target="media/image57.png"/><Relationship Id="rId110" Type="http://schemas.microsoft.com/office/2020/10/relationships/intelligence" Target="intelligence2.xml"/><Relationship Id="rId61" Type="http://schemas.openxmlformats.org/officeDocument/2006/relationships/image" Target="media/image35.png"/><Relationship Id="rId82"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1.png"/><Relationship Id="rId56" Type="http://schemas.openxmlformats.org/officeDocument/2006/relationships/hyperlink" Target="https://mobile-industrial-robots.com/es/productos/robots/mir600" TargetMode="External"/><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hyperlink" Target="https://answers.flexsim.com/index.html" TargetMode="External"/><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image" Target="media/image42.png"/><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hyperlink" Target="https://www.mouser.es/ProductDetail/Omron-Automation-and-Safety/E2E2-X5C1?qs=TwPrcXezm73R20avqvMQmA%3D%3D" TargetMode="External"/><Relationship Id="rId67" Type="http://schemas.openxmlformats.org/officeDocument/2006/relationships/image" Target="media/image38.png"/><Relationship Id="rId20" Type="http://schemas.openxmlformats.org/officeDocument/2006/relationships/hyperlink" Target="https://www.marinesteels.com/stainless-steel/stainless-steel-coil/stainless-steel-304-coil.html" TargetMode="External"/><Relationship Id="rId41" Type="http://schemas.openxmlformats.org/officeDocument/2006/relationships/image" Target="media/image24.png"/><Relationship Id="rId62" Type="http://schemas.openxmlformats.org/officeDocument/2006/relationships/hyperlink" Target="https://www.fanuc.eu/es/es/robots/p%c3%a1gina-filtro-robots/serie-m-2000/m-2000ia-2300" TargetMode="External"/><Relationship Id="rId83" Type="http://schemas.openxmlformats.org/officeDocument/2006/relationships/image" Target="media/image53.png"/><Relationship Id="rId88"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8ACFD5-D2F1-42F7-A6B8-5F9CBF32A4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70</Pages>
  <Words>11861</Words>
  <Characters>65236</Characters>
  <Application>Microsoft Office Word</Application>
  <DocSecurity>0</DocSecurity>
  <Lines>543</Lines>
  <Paragraphs>153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76944</CharactersWithSpaces>
  <SharedDoc>false</SharedDoc>
  <HLinks>
    <vt:vector size="612" baseType="variant">
      <vt:variant>
        <vt:i4>5439516</vt:i4>
      </vt:variant>
      <vt:variant>
        <vt:i4>531</vt:i4>
      </vt:variant>
      <vt:variant>
        <vt:i4>0</vt:i4>
      </vt:variant>
      <vt:variant>
        <vt:i4>5</vt:i4>
      </vt:variant>
      <vt:variant>
        <vt:lpwstr>https://www.agrohuerto.com/10-herramientas-necesarias-para-tu-huerto/</vt:lpwstr>
      </vt:variant>
      <vt:variant>
        <vt:lpwstr/>
      </vt:variant>
      <vt:variant>
        <vt:i4>7995431</vt:i4>
      </vt:variant>
      <vt:variant>
        <vt:i4>528</vt:i4>
      </vt:variant>
      <vt:variant>
        <vt:i4>0</vt:i4>
      </vt:variant>
      <vt:variant>
        <vt:i4>5</vt:i4>
      </vt:variant>
      <vt:variant>
        <vt:lpwstr>https://answers.flexsim.com/index.html</vt:lpwstr>
      </vt:variant>
      <vt:variant>
        <vt:lpwstr/>
      </vt:variant>
      <vt:variant>
        <vt:i4>23</vt:i4>
      </vt:variant>
      <vt:variant>
        <vt:i4>525</vt:i4>
      </vt:variant>
      <vt:variant>
        <vt:i4>0</vt:i4>
      </vt:variant>
      <vt:variant>
        <vt:i4>5</vt:i4>
      </vt:variant>
      <vt:variant>
        <vt:lpwstr>https://help.autodesk.com/view/ACD/2022/ESP/</vt:lpwstr>
      </vt:variant>
      <vt:variant>
        <vt:lpwstr/>
      </vt:variant>
      <vt:variant>
        <vt:i4>5963859</vt:i4>
      </vt:variant>
      <vt:variant>
        <vt:i4>522</vt:i4>
      </vt:variant>
      <vt:variant>
        <vt:i4>0</vt:i4>
      </vt:variant>
      <vt:variant>
        <vt:i4>5</vt:i4>
      </vt:variant>
      <vt:variant>
        <vt:lpwstr>https://www.flexsim.com/</vt:lpwstr>
      </vt:variant>
      <vt:variant>
        <vt:lpwstr/>
      </vt:variant>
      <vt:variant>
        <vt:i4>262161</vt:i4>
      </vt:variant>
      <vt:variant>
        <vt:i4>519</vt:i4>
      </vt:variant>
      <vt:variant>
        <vt:i4>0</vt:i4>
      </vt:variant>
      <vt:variant>
        <vt:i4>5</vt:i4>
      </vt:variant>
      <vt:variant>
        <vt:lpwstr>https://www.sic-marking.com/product/e10r-i-speed/</vt:lpwstr>
      </vt:variant>
      <vt:variant>
        <vt:lpwstr/>
      </vt:variant>
      <vt:variant>
        <vt:i4>7078011</vt:i4>
      </vt:variant>
      <vt:variant>
        <vt:i4>516</vt:i4>
      </vt:variant>
      <vt:variant>
        <vt:i4>0</vt:i4>
      </vt:variant>
      <vt:variant>
        <vt:i4>5</vt:i4>
      </vt:variant>
      <vt:variant>
        <vt:lpwstr>https://mecaluxes.cdnwm.com/catalogos-de-las-soluciones-de-almacenaje/almacenes-automaticos.2.1.pdf</vt:lpwstr>
      </vt:variant>
      <vt:variant>
        <vt:lpwstr/>
      </vt:variant>
      <vt:variant>
        <vt:i4>1179661</vt:i4>
      </vt:variant>
      <vt:variant>
        <vt:i4>513</vt:i4>
      </vt:variant>
      <vt:variant>
        <vt:i4>0</vt:i4>
      </vt:variant>
      <vt:variant>
        <vt:i4>5</vt:i4>
      </vt:variant>
      <vt:variant>
        <vt:lpwstr>https://new.abb.com/products/robotics/robots/articulated-robots/irb-6700</vt:lpwstr>
      </vt:variant>
      <vt:variant>
        <vt:lpwstr/>
      </vt:variant>
      <vt:variant>
        <vt:i4>3866728</vt:i4>
      </vt:variant>
      <vt:variant>
        <vt:i4>510</vt:i4>
      </vt:variant>
      <vt:variant>
        <vt:i4>0</vt:i4>
      </vt:variant>
      <vt:variant>
        <vt:i4>5</vt:i4>
      </vt:variant>
      <vt:variant>
        <vt:lpwstr>https://www.fanuc.eu/es/es/robots/p%c3%a1gina-filtro-robots/serie-m-2000/m-2000ia-2300</vt:lpwstr>
      </vt:variant>
      <vt:variant>
        <vt:lpwstr/>
      </vt:variant>
      <vt:variant>
        <vt:i4>7864434</vt:i4>
      </vt:variant>
      <vt:variant>
        <vt:i4>507</vt:i4>
      </vt:variant>
      <vt:variant>
        <vt:i4>0</vt:i4>
      </vt:variant>
      <vt:variant>
        <vt:i4>5</vt:i4>
      </vt:variant>
      <vt:variant>
        <vt:lpwstr>https://hytrol.com/</vt:lpwstr>
      </vt:variant>
      <vt:variant>
        <vt:lpwstr/>
      </vt:variant>
      <vt:variant>
        <vt:i4>3014717</vt:i4>
      </vt:variant>
      <vt:variant>
        <vt:i4>504</vt:i4>
      </vt:variant>
      <vt:variant>
        <vt:i4>0</vt:i4>
      </vt:variant>
      <vt:variant>
        <vt:i4>5</vt:i4>
      </vt:variant>
      <vt:variant>
        <vt:lpwstr>https://www.antdriven.com/vehicle-finder/dta-dolphin-heavy-load-agv</vt:lpwstr>
      </vt:variant>
      <vt:variant>
        <vt:lpwstr/>
      </vt:variant>
      <vt:variant>
        <vt:i4>7077988</vt:i4>
      </vt:variant>
      <vt:variant>
        <vt:i4>501</vt:i4>
      </vt:variant>
      <vt:variant>
        <vt:i4>0</vt:i4>
      </vt:variant>
      <vt:variant>
        <vt:i4>5</vt:i4>
      </vt:variant>
      <vt:variant>
        <vt:lpwstr>https://mobile-industrial-robots.com/es/productos/robots/mir600</vt:lpwstr>
      </vt:variant>
      <vt:variant>
        <vt:lpwstr/>
      </vt:variant>
      <vt:variant>
        <vt:i4>4128887</vt:i4>
      </vt:variant>
      <vt:variant>
        <vt:i4>498</vt:i4>
      </vt:variant>
      <vt:variant>
        <vt:i4>0</vt:i4>
      </vt:variant>
      <vt:variant>
        <vt:i4>5</vt:i4>
      </vt:variant>
      <vt:variant>
        <vt:lpwstr>https://articulo.mercadolibre.com.mx/MLM-1868595395-cilindro-neumatico-iso-doble-efecto-80mm-x-carrera-1000mm-_JM</vt:lpwstr>
      </vt:variant>
      <vt:variant>
        <vt:lpwstr>reco_item_pos=1&amp;reco_backend=machinalis-seller-items-pdp&amp;reco_backend_type=low_level&amp;reco_client=vip-seller_items-above&amp;reco_id=f2def4f6-880e-4328-ad6f-7e3eb0f8042a</vt:lpwstr>
      </vt:variant>
      <vt:variant>
        <vt:i4>5374028</vt:i4>
      </vt:variant>
      <vt:variant>
        <vt:i4>495</vt:i4>
      </vt:variant>
      <vt:variant>
        <vt:i4>0</vt:i4>
      </vt:variant>
      <vt:variant>
        <vt:i4>5</vt:i4>
      </vt:variant>
      <vt:variant>
        <vt:lpwstr>https://www.mouser.es/ProductDetail/Telemecanique/ZCKJ1H7?qs=R106qaAA0LpobgsS7F4jUg%3D%3D</vt:lpwstr>
      </vt:variant>
      <vt:variant>
        <vt:lpwstr/>
      </vt:variant>
      <vt:variant>
        <vt:i4>3932265</vt:i4>
      </vt:variant>
      <vt:variant>
        <vt:i4>492</vt:i4>
      </vt:variant>
      <vt:variant>
        <vt:i4>0</vt:i4>
      </vt:variant>
      <vt:variant>
        <vt:i4>5</vt:i4>
      </vt:variant>
      <vt:variant>
        <vt:lpwstr>https://www.chromos.ch/industrial/en/products/machine-vision/ai-powered-systems/cognex-dataman-370-series/</vt:lpwstr>
      </vt:variant>
      <vt:variant>
        <vt:lpwstr/>
      </vt:variant>
      <vt:variant>
        <vt:i4>1441813</vt:i4>
      </vt:variant>
      <vt:variant>
        <vt:i4>489</vt:i4>
      </vt:variant>
      <vt:variant>
        <vt:i4>0</vt:i4>
      </vt:variant>
      <vt:variant>
        <vt:i4>5</vt:i4>
      </vt:variant>
      <vt:variant>
        <vt:lpwstr>https://www.tecneu.com/products/sensor-infrarrojo-e18-d80nk-distancia-3-80cm</vt:lpwstr>
      </vt:variant>
      <vt:variant>
        <vt:lpwstr/>
      </vt:variant>
      <vt:variant>
        <vt:i4>786436</vt:i4>
      </vt:variant>
      <vt:variant>
        <vt:i4>486</vt:i4>
      </vt:variant>
      <vt:variant>
        <vt:i4>0</vt:i4>
      </vt:variant>
      <vt:variant>
        <vt:i4>5</vt:i4>
      </vt:variant>
      <vt:variant>
        <vt:lpwstr>https://www.mouser.es/ProductDetail/Omron-Automation-and-Safety/E2E2-X5C1?qs=TwPrcXezm73R20avqvMQmA%3D%3D</vt:lpwstr>
      </vt:variant>
      <vt:variant>
        <vt:lpwstr/>
      </vt:variant>
      <vt:variant>
        <vt:i4>6946928</vt:i4>
      </vt:variant>
      <vt:variant>
        <vt:i4>483</vt:i4>
      </vt:variant>
      <vt:variant>
        <vt:i4>0</vt:i4>
      </vt:variant>
      <vt:variant>
        <vt:i4>5</vt:i4>
      </vt:variant>
      <vt:variant>
        <vt:lpwstr>https://vdrs.com/single-stream-robotic-sorting-system/</vt:lpwstr>
      </vt:variant>
      <vt:variant>
        <vt:lpwstr/>
      </vt:variant>
      <vt:variant>
        <vt:i4>2556030</vt:i4>
      </vt:variant>
      <vt:variant>
        <vt:i4>480</vt:i4>
      </vt:variant>
      <vt:variant>
        <vt:i4>0</vt:i4>
      </vt:variant>
      <vt:variant>
        <vt:i4>5</vt:i4>
      </vt:variant>
      <vt:variant>
        <vt:lpwstr>https://mcaseros.com/productos/finger-joint/fresadora-ensambladora-semi-automatica/prensa-ensambladora-finger-joint-marzica-pfj-3i/</vt:lpwstr>
      </vt:variant>
      <vt:variant>
        <vt:lpwstr/>
      </vt:variant>
      <vt:variant>
        <vt:i4>4784196</vt:i4>
      </vt:variant>
      <vt:variant>
        <vt:i4>477</vt:i4>
      </vt:variant>
      <vt:variant>
        <vt:i4>0</vt:i4>
      </vt:variant>
      <vt:variant>
        <vt:i4>5</vt:i4>
      </vt:variant>
      <vt:variant>
        <vt:lpwstr>https://www.zwickroell.com/industries/materials-testing/flexure-test/</vt:lpwstr>
      </vt:variant>
      <vt:variant>
        <vt:lpwstr/>
      </vt:variant>
      <vt:variant>
        <vt:i4>3211370</vt:i4>
      </vt:variant>
      <vt:variant>
        <vt:i4>474</vt:i4>
      </vt:variant>
      <vt:variant>
        <vt:i4>0</vt:i4>
      </vt:variant>
      <vt:variant>
        <vt:i4>5</vt:i4>
      </vt:variant>
      <vt:variant>
        <vt:lpwstr>https://www.keyence.com/products/vision/vision-sys/vs/</vt:lpwstr>
      </vt:variant>
      <vt:variant>
        <vt:lpwstr/>
      </vt:variant>
      <vt:variant>
        <vt:i4>5242967</vt:i4>
      </vt:variant>
      <vt:variant>
        <vt:i4>471</vt:i4>
      </vt:variant>
      <vt:variant>
        <vt:i4>0</vt:i4>
      </vt:variant>
      <vt:variant>
        <vt:i4>5</vt:i4>
      </vt:variant>
      <vt:variant>
        <vt:lpwstr>https://www.ceflafinishing.com/en/products/easy-spraying-machines</vt:lpwstr>
      </vt:variant>
      <vt:variant>
        <vt:lpwstr/>
      </vt:variant>
      <vt:variant>
        <vt:i4>7864355</vt:i4>
      </vt:variant>
      <vt:variant>
        <vt:i4>468</vt:i4>
      </vt:variant>
      <vt:variant>
        <vt:i4>0</vt:i4>
      </vt:variant>
      <vt:variant>
        <vt:i4>5</vt:i4>
      </vt:variant>
      <vt:variant>
        <vt:lpwstr>https://www.wheelabratorgroup.com/equipment/wheelblast-machines/roller-conveyor-machines/roller-conveyor-type-g</vt:lpwstr>
      </vt:variant>
      <vt:variant>
        <vt:lpwstr/>
      </vt:variant>
      <vt:variant>
        <vt:i4>4522054</vt:i4>
      </vt:variant>
      <vt:variant>
        <vt:i4>465</vt:i4>
      </vt:variant>
      <vt:variant>
        <vt:i4>0</vt:i4>
      </vt:variant>
      <vt:variant>
        <vt:i4>5</vt:i4>
      </vt:variant>
      <vt:variant>
        <vt:lpwstr>https://www.amada.eu/es-es/productos/maquinas-y-automatizacion/plegado/maquinas-individuales/hfe-m2/</vt:lpwstr>
      </vt:variant>
      <vt:variant>
        <vt:lpwstr/>
      </vt:variant>
      <vt:variant>
        <vt:i4>3145836</vt:i4>
      </vt:variant>
      <vt:variant>
        <vt:i4>462</vt:i4>
      </vt:variant>
      <vt:variant>
        <vt:i4>0</vt:i4>
      </vt:variant>
      <vt:variant>
        <vt:i4>5</vt:i4>
      </vt:variant>
      <vt:variant>
        <vt:lpwstr>https://www.knuth.com/es-us/ace-laser-3015-1-5-r-141011</vt:lpwstr>
      </vt:variant>
      <vt:variant>
        <vt:lpwstr/>
      </vt:variant>
      <vt:variant>
        <vt:i4>3276849</vt:i4>
      </vt:variant>
      <vt:variant>
        <vt:i4>459</vt:i4>
      </vt:variant>
      <vt:variant>
        <vt:i4>0</vt:i4>
      </vt:variant>
      <vt:variant>
        <vt:i4>5</vt:i4>
      </vt:variant>
      <vt:variant>
        <vt:lpwstr>https://es.rs-online.com/web/p/remaches/2065458</vt:lpwstr>
      </vt:variant>
      <vt:variant>
        <vt:lpwstr/>
      </vt:variant>
      <vt:variant>
        <vt:i4>6553699</vt:i4>
      </vt:variant>
      <vt:variant>
        <vt:i4>456</vt:i4>
      </vt:variant>
      <vt:variant>
        <vt:i4>0</vt:i4>
      </vt:variant>
      <vt:variant>
        <vt:i4>5</vt:i4>
      </vt:variant>
      <vt:variant>
        <vt:lpwstr>https://www.marinesteels.com/stainless-steel/stainless-steel-coil/stainless-steel-304-coil.html</vt:lpwstr>
      </vt:variant>
      <vt:variant>
        <vt:lpwstr/>
      </vt:variant>
      <vt:variant>
        <vt:i4>524358</vt:i4>
      </vt:variant>
      <vt:variant>
        <vt:i4>453</vt:i4>
      </vt:variant>
      <vt:variant>
        <vt:i4>0</vt:i4>
      </vt:variant>
      <vt:variant>
        <vt:i4>5</vt:i4>
      </vt:variant>
      <vt:variant>
        <vt:lpwstr>https://www.manomano.es/p/mango-madera-azada-m3-38x1200mm-4185971</vt:lpwstr>
      </vt:variant>
      <vt:variant>
        <vt:lpwstr/>
      </vt:variant>
      <vt:variant>
        <vt:i4>1114160</vt:i4>
      </vt:variant>
      <vt:variant>
        <vt:i4>446</vt:i4>
      </vt:variant>
      <vt:variant>
        <vt:i4>0</vt:i4>
      </vt:variant>
      <vt:variant>
        <vt:i4>5</vt:i4>
      </vt:variant>
      <vt:variant>
        <vt:lpwstr/>
      </vt:variant>
      <vt:variant>
        <vt:lpwstr>_Toc167307640</vt:lpwstr>
      </vt:variant>
      <vt:variant>
        <vt:i4>1441840</vt:i4>
      </vt:variant>
      <vt:variant>
        <vt:i4>440</vt:i4>
      </vt:variant>
      <vt:variant>
        <vt:i4>0</vt:i4>
      </vt:variant>
      <vt:variant>
        <vt:i4>5</vt:i4>
      </vt:variant>
      <vt:variant>
        <vt:lpwstr/>
      </vt:variant>
      <vt:variant>
        <vt:lpwstr>_Toc167307639</vt:lpwstr>
      </vt:variant>
      <vt:variant>
        <vt:i4>1441840</vt:i4>
      </vt:variant>
      <vt:variant>
        <vt:i4>434</vt:i4>
      </vt:variant>
      <vt:variant>
        <vt:i4>0</vt:i4>
      </vt:variant>
      <vt:variant>
        <vt:i4>5</vt:i4>
      </vt:variant>
      <vt:variant>
        <vt:lpwstr/>
      </vt:variant>
      <vt:variant>
        <vt:lpwstr>_Toc167307638</vt:lpwstr>
      </vt:variant>
      <vt:variant>
        <vt:i4>1441840</vt:i4>
      </vt:variant>
      <vt:variant>
        <vt:i4>428</vt:i4>
      </vt:variant>
      <vt:variant>
        <vt:i4>0</vt:i4>
      </vt:variant>
      <vt:variant>
        <vt:i4>5</vt:i4>
      </vt:variant>
      <vt:variant>
        <vt:lpwstr/>
      </vt:variant>
      <vt:variant>
        <vt:lpwstr>_Toc167307637</vt:lpwstr>
      </vt:variant>
      <vt:variant>
        <vt:i4>1441840</vt:i4>
      </vt:variant>
      <vt:variant>
        <vt:i4>422</vt:i4>
      </vt:variant>
      <vt:variant>
        <vt:i4>0</vt:i4>
      </vt:variant>
      <vt:variant>
        <vt:i4>5</vt:i4>
      </vt:variant>
      <vt:variant>
        <vt:lpwstr/>
      </vt:variant>
      <vt:variant>
        <vt:lpwstr>_Toc167307636</vt:lpwstr>
      </vt:variant>
      <vt:variant>
        <vt:i4>1441840</vt:i4>
      </vt:variant>
      <vt:variant>
        <vt:i4>416</vt:i4>
      </vt:variant>
      <vt:variant>
        <vt:i4>0</vt:i4>
      </vt:variant>
      <vt:variant>
        <vt:i4>5</vt:i4>
      </vt:variant>
      <vt:variant>
        <vt:lpwstr/>
      </vt:variant>
      <vt:variant>
        <vt:lpwstr>_Toc167307635</vt:lpwstr>
      </vt:variant>
      <vt:variant>
        <vt:i4>1441840</vt:i4>
      </vt:variant>
      <vt:variant>
        <vt:i4>410</vt:i4>
      </vt:variant>
      <vt:variant>
        <vt:i4>0</vt:i4>
      </vt:variant>
      <vt:variant>
        <vt:i4>5</vt:i4>
      </vt:variant>
      <vt:variant>
        <vt:lpwstr/>
      </vt:variant>
      <vt:variant>
        <vt:lpwstr>_Toc167307634</vt:lpwstr>
      </vt:variant>
      <vt:variant>
        <vt:i4>1441840</vt:i4>
      </vt:variant>
      <vt:variant>
        <vt:i4>404</vt:i4>
      </vt:variant>
      <vt:variant>
        <vt:i4>0</vt:i4>
      </vt:variant>
      <vt:variant>
        <vt:i4>5</vt:i4>
      </vt:variant>
      <vt:variant>
        <vt:lpwstr/>
      </vt:variant>
      <vt:variant>
        <vt:lpwstr>_Toc167307633</vt:lpwstr>
      </vt:variant>
      <vt:variant>
        <vt:i4>1441840</vt:i4>
      </vt:variant>
      <vt:variant>
        <vt:i4>398</vt:i4>
      </vt:variant>
      <vt:variant>
        <vt:i4>0</vt:i4>
      </vt:variant>
      <vt:variant>
        <vt:i4>5</vt:i4>
      </vt:variant>
      <vt:variant>
        <vt:lpwstr/>
      </vt:variant>
      <vt:variant>
        <vt:lpwstr>_Toc167307632</vt:lpwstr>
      </vt:variant>
      <vt:variant>
        <vt:i4>1441840</vt:i4>
      </vt:variant>
      <vt:variant>
        <vt:i4>392</vt:i4>
      </vt:variant>
      <vt:variant>
        <vt:i4>0</vt:i4>
      </vt:variant>
      <vt:variant>
        <vt:i4>5</vt:i4>
      </vt:variant>
      <vt:variant>
        <vt:lpwstr/>
      </vt:variant>
      <vt:variant>
        <vt:lpwstr>_Toc167307631</vt:lpwstr>
      </vt:variant>
      <vt:variant>
        <vt:i4>1441840</vt:i4>
      </vt:variant>
      <vt:variant>
        <vt:i4>386</vt:i4>
      </vt:variant>
      <vt:variant>
        <vt:i4>0</vt:i4>
      </vt:variant>
      <vt:variant>
        <vt:i4>5</vt:i4>
      </vt:variant>
      <vt:variant>
        <vt:lpwstr/>
      </vt:variant>
      <vt:variant>
        <vt:lpwstr>_Toc167307630</vt:lpwstr>
      </vt:variant>
      <vt:variant>
        <vt:i4>1507376</vt:i4>
      </vt:variant>
      <vt:variant>
        <vt:i4>380</vt:i4>
      </vt:variant>
      <vt:variant>
        <vt:i4>0</vt:i4>
      </vt:variant>
      <vt:variant>
        <vt:i4>5</vt:i4>
      </vt:variant>
      <vt:variant>
        <vt:lpwstr/>
      </vt:variant>
      <vt:variant>
        <vt:lpwstr>_Toc167307629</vt:lpwstr>
      </vt:variant>
      <vt:variant>
        <vt:i4>1507376</vt:i4>
      </vt:variant>
      <vt:variant>
        <vt:i4>374</vt:i4>
      </vt:variant>
      <vt:variant>
        <vt:i4>0</vt:i4>
      </vt:variant>
      <vt:variant>
        <vt:i4>5</vt:i4>
      </vt:variant>
      <vt:variant>
        <vt:lpwstr/>
      </vt:variant>
      <vt:variant>
        <vt:lpwstr>_Toc167307628</vt:lpwstr>
      </vt:variant>
      <vt:variant>
        <vt:i4>1507376</vt:i4>
      </vt:variant>
      <vt:variant>
        <vt:i4>368</vt:i4>
      </vt:variant>
      <vt:variant>
        <vt:i4>0</vt:i4>
      </vt:variant>
      <vt:variant>
        <vt:i4>5</vt:i4>
      </vt:variant>
      <vt:variant>
        <vt:lpwstr/>
      </vt:variant>
      <vt:variant>
        <vt:lpwstr>_Toc167307627</vt:lpwstr>
      </vt:variant>
      <vt:variant>
        <vt:i4>1507376</vt:i4>
      </vt:variant>
      <vt:variant>
        <vt:i4>362</vt:i4>
      </vt:variant>
      <vt:variant>
        <vt:i4>0</vt:i4>
      </vt:variant>
      <vt:variant>
        <vt:i4>5</vt:i4>
      </vt:variant>
      <vt:variant>
        <vt:lpwstr/>
      </vt:variant>
      <vt:variant>
        <vt:lpwstr>_Toc167307626</vt:lpwstr>
      </vt:variant>
      <vt:variant>
        <vt:i4>1507376</vt:i4>
      </vt:variant>
      <vt:variant>
        <vt:i4>356</vt:i4>
      </vt:variant>
      <vt:variant>
        <vt:i4>0</vt:i4>
      </vt:variant>
      <vt:variant>
        <vt:i4>5</vt:i4>
      </vt:variant>
      <vt:variant>
        <vt:lpwstr/>
      </vt:variant>
      <vt:variant>
        <vt:lpwstr>_Toc167307625</vt:lpwstr>
      </vt:variant>
      <vt:variant>
        <vt:i4>1507376</vt:i4>
      </vt:variant>
      <vt:variant>
        <vt:i4>350</vt:i4>
      </vt:variant>
      <vt:variant>
        <vt:i4>0</vt:i4>
      </vt:variant>
      <vt:variant>
        <vt:i4>5</vt:i4>
      </vt:variant>
      <vt:variant>
        <vt:lpwstr/>
      </vt:variant>
      <vt:variant>
        <vt:lpwstr>_Toc167307624</vt:lpwstr>
      </vt:variant>
      <vt:variant>
        <vt:i4>1507376</vt:i4>
      </vt:variant>
      <vt:variant>
        <vt:i4>344</vt:i4>
      </vt:variant>
      <vt:variant>
        <vt:i4>0</vt:i4>
      </vt:variant>
      <vt:variant>
        <vt:i4>5</vt:i4>
      </vt:variant>
      <vt:variant>
        <vt:lpwstr/>
      </vt:variant>
      <vt:variant>
        <vt:lpwstr>_Toc167307623</vt:lpwstr>
      </vt:variant>
      <vt:variant>
        <vt:i4>1507376</vt:i4>
      </vt:variant>
      <vt:variant>
        <vt:i4>338</vt:i4>
      </vt:variant>
      <vt:variant>
        <vt:i4>0</vt:i4>
      </vt:variant>
      <vt:variant>
        <vt:i4>5</vt:i4>
      </vt:variant>
      <vt:variant>
        <vt:lpwstr/>
      </vt:variant>
      <vt:variant>
        <vt:lpwstr>_Toc167307622</vt:lpwstr>
      </vt:variant>
      <vt:variant>
        <vt:i4>1507376</vt:i4>
      </vt:variant>
      <vt:variant>
        <vt:i4>332</vt:i4>
      </vt:variant>
      <vt:variant>
        <vt:i4>0</vt:i4>
      </vt:variant>
      <vt:variant>
        <vt:i4>5</vt:i4>
      </vt:variant>
      <vt:variant>
        <vt:lpwstr/>
      </vt:variant>
      <vt:variant>
        <vt:lpwstr>_Toc167307621</vt:lpwstr>
      </vt:variant>
      <vt:variant>
        <vt:i4>1507376</vt:i4>
      </vt:variant>
      <vt:variant>
        <vt:i4>326</vt:i4>
      </vt:variant>
      <vt:variant>
        <vt:i4>0</vt:i4>
      </vt:variant>
      <vt:variant>
        <vt:i4>5</vt:i4>
      </vt:variant>
      <vt:variant>
        <vt:lpwstr/>
      </vt:variant>
      <vt:variant>
        <vt:lpwstr>_Toc167307620</vt:lpwstr>
      </vt:variant>
      <vt:variant>
        <vt:i4>1310768</vt:i4>
      </vt:variant>
      <vt:variant>
        <vt:i4>320</vt:i4>
      </vt:variant>
      <vt:variant>
        <vt:i4>0</vt:i4>
      </vt:variant>
      <vt:variant>
        <vt:i4>5</vt:i4>
      </vt:variant>
      <vt:variant>
        <vt:lpwstr/>
      </vt:variant>
      <vt:variant>
        <vt:lpwstr>_Toc167307619</vt:lpwstr>
      </vt:variant>
      <vt:variant>
        <vt:i4>1310768</vt:i4>
      </vt:variant>
      <vt:variant>
        <vt:i4>314</vt:i4>
      </vt:variant>
      <vt:variant>
        <vt:i4>0</vt:i4>
      </vt:variant>
      <vt:variant>
        <vt:i4>5</vt:i4>
      </vt:variant>
      <vt:variant>
        <vt:lpwstr/>
      </vt:variant>
      <vt:variant>
        <vt:lpwstr>_Toc167307618</vt:lpwstr>
      </vt:variant>
      <vt:variant>
        <vt:i4>1310768</vt:i4>
      </vt:variant>
      <vt:variant>
        <vt:i4>308</vt:i4>
      </vt:variant>
      <vt:variant>
        <vt:i4>0</vt:i4>
      </vt:variant>
      <vt:variant>
        <vt:i4>5</vt:i4>
      </vt:variant>
      <vt:variant>
        <vt:lpwstr/>
      </vt:variant>
      <vt:variant>
        <vt:lpwstr>_Toc167307617</vt:lpwstr>
      </vt:variant>
      <vt:variant>
        <vt:i4>1310768</vt:i4>
      </vt:variant>
      <vt:variant>
        <vt:i4>302</vt:i4>
      </vt:variant>
      <vt:variant>
        <vt:i4>0</vt:i4>
      </vt:variant>
      <vt:variant>
        <vt:i4>5</vt:i4>
      </vt:variant>
      <vt:variant>
        <vt:lpwstr/>
      </vt:variant>
      <vt:variant>
        <vt:lpwstr>_Toc167307616</vt:lpwstr>
      </vt:variant>
      <vt:variant>
        <vt:i4>1310768</vt:i4>
      </vt:variant>
      <vt:variant>
        <vt:i4>296</vt:i4>
      </vt:variant>
      <vt:variant>
        <vt:i4>0</vt:i4>
      </vt:variant>
      <vt:variant>
        <vt:i4>5</vt:i4>
      </vt:variant>
      <vt:variant>
        <vt:lpwstr/>
      </vt:variant>
      <vt:variant>
        <vt:lpwstr>_Toc167307615</vt:lpwstr>
      </vt:variant>
      <vt:variant>
        <vt:i4>1310768</vt:i4>
      </vt:variant>
      <vt:variant>
        <vt:i4>290</vt:i4>
      </vt:variant>
      <vt:variant>
        <vt:i4>0</vt:i4>
      </vt:variant>
      <vt:variant>
        <vt:i4>5</vt:i4>
      </vt:variant>
      <vt:variant>
        <vt:lpwstr/>
      </vt:variant>
      <vt:variant>
        <vt:lpwstr>_Toc167307614</vt:lpwstr>
      </vt:variant>
      <vt:variant>
        <vt:i4>1310768</vt:i4>
      </vt:variant>
      <vt:variant>
        <vt:i4>284</vt:i4>
      </vt:variant>
      <vt:variant>
        <vt:i4>0</vt:i4>
      </vt:variant>
      <vt:variant>
        <vt:i4>5</vt:i4>
      </vt:variant>
      <vt:variant>
        <vt:lpwstr/>
      </vt:variant>
      <vt:variant>
        <vt:lpwstr>_Toc167307613</vt:lpwstr>
      </vt:variant>
      <vt:variant>
        <vt:i4>1310768</vt:i4>
      </vt:variant>
      <vt:variant>
        <vt:i4>278</vt:i4>
      </vt:variant>
      <vt:variant>
        <vt:i4>0</vt:i4>
      </vt:variant>
      <vt:variant>
        <vt:i4>5</vt:i4>
      </vt:variant>
      <vt:variant>
        <vt:lpwstr/>
      </vt:variant>
      <vt:variant>
        <vt:lpwstr>_Toc167307612</vt:lpwstr>
      </vt:variant>
      <vt:variant>
        <vt:i4>1310768</vt:i4>
      </vt:variant>
      <vt:variant>
        <vt:i4>272</vt:i4>
      </vt:variant>
      <vt:variant>
        <vt:i4>0</vt:i4>
      </vt:variant>
      <vt:variant>
        <vt:i4>5</vt:i4>
      </vt:variant>
      <vt:variant>
        <vt:lpwstr/>
      </vt:variant>
      <vt:variant>
        <vt:lpwstr>_Toc167307611</vt:lpwstr>
      </vt:variant>
      <vt:variant>
        <vt:i4>1310768</vt:i4>
      </vt:variant>
      <vt:variant>
        <vt:i4>266</vt:i4>
      </vt:variant>
      <vt:variant>
        <vt:i4>0</vt:i4>
      </vt:variant>
      <vt:variant>
        <vt:i4>5</vt:i4>
      </vt:variant>
      <vt:variant>
        <vt:lpwstr/>
      </vt:variant>
      <vt:variant>
        <vt:lpwstr>_Toc167307610</vt:lpwstr>
      </vt:variant>
      <vt:variant>
        <vt:i4>1376304</vt:i4>
      </vt:variant>
      <vt:variant>
        <vt:i4>260</vt:i4>
      </vt:variant>
      <vt:variant>
        <vt:i4>0</vt:i4>
      </vt:variant>
      <vt:variant>
        <vt:i4>5</vt:i4>
      </vt:variant>
      <vt:variant>
        <vt:lpwstr/>
      </vt:variant>
      <vt:variant>
        <vt:lpwstr>_Toc167307609</vt:lpwstr>
      </vt:variant>
      <vt:variant>
        <vt:i4>1376304</vt:i4>
      </vt:variant>
      <vt:variant>
        <vt:i4>254</vt:i4>
      </vt:variant>
      <vt:variant>
        <vt:i4>0</vt:i4>
      </vt:variant>
      <vt:variant>
        <vt:i4>5</vt:i4>
      </vt:variant>
      <vt:variant>
        <vt:lpwstr/>
      </vt:variant>
      <vt:variant>
        <vt:lpwstr>_Toc167307608</vt:lpwstr>
      </vt:variant>
      <vt:variant>
        <vt:i4>1376304</vt:i4>
      </vt:variant>
      <vt:variant>
        <vt:i4>248</vt:i4>
      </vt:variant>
      <vt:variant>
        <vt:i4>0</vt:i4>
      </vt:variant>
      <vt:variant>
        <vt:i4>5</vt:i4>
      </vt:variant>
      <vt:variant>
        <vt:lpwstr/>
      </vt:variant>
      <vt:variant>
        <vt:lpwstr>_Toc167307607</vt:lpwstr>
      </vt:variant>
      <vt:variant>
        <vt:i4>1376304</vt:i4>
      </vt:variant>
      <vt:variant>
        <vt:i4>242</vt:i4>
      </vt:variant>
      <vt:variant>
        <vt:i4>0</vt:i4>
      </vt:variant>
      <vt:variant>
        <vt:i4>5</vt:i4>
      </vt:variant>
      <vt:variant>
        <vt:lpwstr/>
      </vt:variant>
      <vt:variant>
        <vt:lpwstr>_Toc167307606</vt:lpwstr>
      </vt:variant>
      <vt:variant>
        <vt:i4>1376304</vt:i4>
      </vt:variant>
      <vt:variant>
        <vt:i4>236</vt:i4>
      </vt:variant>
      <vt:variant>
        <vt:i4>0</vt:i4>
      </vt:variant>
      <vt:variant>
        <vt:i4>5</vt:i4>
      </vt:variant>
      <vt:variant>
        <vt:lpwstr/>
      </vt:variant>
      <vt:variant>
        <vt:lpwstr>_Toc167307605</vt:lpwstr>
      </vt:variant>
      <vt:variant>
        <vt:i4>1376304</vt:i4>
      </vt:variant>
      <vt:variant>
        <vt:i4>230</vt:i4>
      </vt:variant>
      <vt:variant>
        <vt:i4>0</vt:i4>
      </vt:variant>
      <vt:variant>
        <vt:i4>5</vt:i4>
      </vt:variant>
      <vt:variant>
        <vt:lpwstr/>
      </vt:variant>
      <vt:variant>
        <vt:lpwstr>_Toc167307604</vt:lpwstr>
      </vt:variant>
      <vt:variant>
        <vt:i4>1376304</vt:i4>
      </vt:variant>
      <vt:variant>
        <vt:i4>224</vt:i4>
      </vt:variant>
      <vt:variant>
        <vt:i4>0</vt:i4>
      </vt:variant>
      <vt:variant>
        <vt:i4>5</vt:i4>
      </vt:variant>
      <vt:variant>
        <vt:lpwstr/>
      </vt:variant>
      <vt:variant>
        <vt:lpwstr>_Toc167307603</vt:lpwstr>
      </vt:variant>
      <vt:variant>
        <vt:i4>1376304</vt:i4>
      </vt:variant>
      <vt:variant>
        <vt:i4>218</vt:i4>
      </vt:variant>
      <vt:variant>
        <vt:i4>0</vt:i4>
      </vt:variant>
      <vt:variant>
        <vt:i4>5</vt:i4>
      </vt:variant>
      <vt:variant>
        <vt:lpwstr/>
      </vt:variant>
      <vt:variant>
        <vt:lpwstr>_Toc167307602</vt:lpwstr>
      </vt:variant>
      <vt:variant>
        <vt:i4>1376304</vt:i4>
      </vt:variant>
      <vt:variant>
        <vt:i4>212</vt:i4>
      </vt:variant>
      <vt:variant>
        <vt:i4>0</vt:i4>
      </vt:variant>
      <vt:variant>
        <vt:i4>5</vt:i4>
      </vt:variant>
      <vt:variant>
        <vt:lpwstr/>
      </vt:variant>
      <vt:variant>
        <vt:lpwstr>_Toc167307601</vt:lpwstr>
      </vt:variant>
      <vt:variant>
        <vt:i4>1376304</vt:i4>
      </vt:variant>
      <vt:variant>
        <vt:i4>206</vt:i4>
      </vt:variant>
      <vt:variant>
        <vt:i4>0</vt:i4>
      </vt:variant>
      <vt:variant>
        <vt:i4>5</vt:i4>
      </vt:variant>
      <vt:variant>
        <vt:lpwstr/>
      </vt:variant>
      <vt:variant>
        <vt:lpwstr>_Toc167307600</vt:lpwstr>
      </vt:variant>
      <vt:variant>
        <vt:i4>1835059</vt:i4>
      </vt:variant>
      <vt:variant>
        <vt:i4>200</vt:i4>
      </vt:variant>
      <vt:variant>
        <vt:i4>0</vt:i4>
      </vt:variant>
      <vt:variant>
        <vt:i4>5</vt:i4>
      </vt:variant>
      <vt:variant>
        <vt:lpwstr/>
      </vt:variant>
      <vt:variant>
        <vt:lpwstr>_Toc167307599</vt:lpwstr>
      </vt:variant>
      <vt:variant>
        <vt:i4>1835059</vt:i4>
      </vt:variant>
      <vt:variant>
        <vt:i4>194</vt:i4>
      </vt:variant>
      <vt:variant>
        <vt:i4>0</vt:i4>
      </vt:variant>
      <vt:variant>
        <vt:i4>5</vt:i4>
      </vt:variant>
      <vt:variant>
        <vt:lpwstr/>
      </vt:variant>
      <vt:variant>
        <vt:lpwstr>_Toc167307598</vt:lpwstr>
      </vt:variant>
      <vt:variant>
        <vt:i4>1835059</vt:i4>
      </vt:variant>
      <vt:variant>
        <vt:i4>188</vt:i4>
      </vt:variant>
      <vt:variant>
        <vt:i4>0</vt:i4>
      </vt:variant>
      <vt:variant>
        <vt:i4>5</vt:i4>
      </vt:variant>
      <vt:variant>
        <vt:lpwstr/>
      </vt:variant>
      <vt:variant>
        <vt:lpwstr>_Toc167307597</vt:lpwstr>
      </vt:variant>
      <vt:variant>
        <vt:i4>1835059</vt:i4>
      </vt:variant>
      <vt:variant>
        <vt:i4>182</vt:i4>
      </vt:variant>
      <vt:variant>
        <vt:i4>0</vt:i4>
      </vt:variant>
      <vt:variant>
        <vt:i4>5</vt:i4>
      </vt:variant>
      <vt:variant>
        <vt:lpwstr/>
      </vt:variant>
      <vt:variant>
        <vt:lpwstr>_Toc167307596</vt:lpwstr>
      </vt:variant>
      <vt:variant>
        <vt:i4>1835059</vt:i4>
      </vt:variant>
      <vt:variant>
        <vt:i4>176</vt:i4>
      </vt:variant>
      <vt:variant>
        <vt:i4>0</vt:i4>
      </vt:variant>
      <vt:variant>
        <vt:i4>5</vt:i4>
      </vt:variant>
      <vt:variant>
        <vt:lpwstr/>
      </vt:variant>
      <vt:variant>
        <vt:lpwstr>_Toc167307595</vt:lpwstr>
      </vt:variant>
      <vt:variant>
        <vt:i4>1835059</vt:i4>
      </vt:variant>
      <vt:variant>
        <vt:i4>170</vt:i4>
      </vt:variant>
      <vt:variant>
        <vt:i4>0</vt:i4>
      </vt:variant>
      <vt:variant>
        <vt:i4>5</vt:i4>
      </vt:variant>
      <vt:variant>
        <vt:lpwstr/>
      </vt:variant>
      <vt:variant>
        <vt:lpwstr>_Toc167307594</vt:lpwstr>
      </vt:variant>
      <vt:variant>
        <vt:i4>1835059</vt:i4>
      </vt:variant>
      <vt:variant>
        <vt:i4>164</vt:i4>
      </vt:variant>
      <vt:variant>
        <vt:i4>0</vt:i4>
      </vt:variant>
      <vt:variant>
        <vt:i4>5</vt:i4>
      </vt:variant>
      <vt:variant>
        <vt:lpwstr/>
      </vt:variant>
      <vt:variant>
        <vt:lpwstr>_Toc167307593</vt:lpwstr>
      </vt:variant>
      <vt:variant>
        <vt:i4>1835059</vt:i4>
      </vt:variant>
      <vt:variant>
        <vt:i4>158</vt:i4>
      </vt:variant>
      <vt:variant>
        <vt:i4>0</vt:i4>
      </vt:variant>
      <vt:variant>
        <vt:i4>5</vt:i4>
      </vt:variant>
      <vt:variant>
        <vt:lpwstr/>
      </vt:variant>
      <vt:variant>
        <vt:lpwstr>_Toc167307592</vt:lpwstr>
      </vt:variant>
      <vt:variant>
        <vt:i4>1835059</vt:i4>
      </vt:variant>
      <vt:variant>
        <vt:i4>152</vt:i4>
      </vt:variant>
      <vt:variant>
        <vt:i4>0</vt:i4>
      </vt:variant>
      <vt:variant>
        <vt:i4>5</vt:i4>
      </vt:variant>
      <vt:variant>
        <vt:lpwstr/>
      </vt:variant>
      <vt:variant>
        <vt:lpwstr>_Toc167307591</vt:lpwstr>
      </vt:variant>
      <vt:variant>
        <vt:i4>1835059</vt:i4>
      </vt:variant>
      <vt:variant>
        <vt:i4>146</vt:i4>
      </vt:variant>
      <vt:variant>
        <vt:i4>0</vt:i4>
      </vt:variant>
      <vt:variant>
        <vt:i4>5</vt:i4>
      </vt:variant>
      <vt:variant>
        <vt:lpwstr/>
      </vt:variant>
      <vt:variant>
        <vt:lpwstr>_Toc167307590</vt:lpwstr>
      </vt:variant>
      <vt:variant>
        <vt:i4>1900595</vt:i4>
      </vt:variant>
      <vt:variant>
        <vt:i4>140</vt:i4>
      </vt:variant>
      <vt:variant>
        <vt:i4>0</vt:i4>
      </vt:variant>
      <vt:variant>
        <vt:i4>5</vt:i4>
      </vt:variant>
      <vt:variant>
        <vt:lpwstr/>
      </vt:variant>
      <vt:variant>
        <vt:lpwstr>_Toc167307589</vt:lpwstr>
      </vt:variant>
      <vt:variant>
        <vt:i4>1900595</vt:i4>
      </vt:variant>
      <vt:variant>
        <vt:i4>134</vt:i4>
      </vt:variant>
      <vt:variant>
        <vt:i4>0</vt:i4>
      </vt:variant>
      <vt:variant>
        <vt:i4>5</vt:i4>
      </vt:variant>
      <vt:variant>
        <vt:lpwstr/>
      </vt:variant>
      <vt:variant>
        <vt:lpwstr>_Toc167307588</vt:lpwstr>
      </vt:variant>
      <vt:variant>
        <vt:i4>1900595</vt:i4>
      </vt:variant>
      <vt:variant>
        <vt:i4>128</vt:i4>
      </vt:variant>
      <vt:variant>
        <vt:i4>0</vt:i4>
      </vt:variant>
      <vt:variant>
        <vt:i4>5</vt:i4>
      </vt:variant>
      <vt:variant>
        <vt:lpwstr/>
      </vt:variant>
      <vt:variant>
        <vt:lpwstr>_Toc167307587</vt:lpwstr>
      </vt:variant>
      <vt:variant>
        <vt:i4>1900595</vt:i4>
      </vt:variant>
      <vt:variant>
        <vt:i4>122</vt:i4>
      </vt:variant>
      <vt:variant>
        <vt:i4>0</vt:i4>
      </vt:variant>
      <vt:variant>
        <vt:i4>5</vt:i4>
      </vt:variant>
      <vt:variant>
        <vt:lpwstr/>
      </vt:variant>
      <vt:variant>
        <vt:lpwstr>_Toc167307586</vt:lpwstr>
      </vt:variant>
      <vt:variant>
        <vt:i4>1900595</vt:i4>
      </vt:variant>
      <vt:variant>
        <vt:i4>116</vt:i4>
      </vt:variant>
      <vt:variant>
        <vt:i4>0</vt:i4>
      </vt:variant>
      <vt:variant>
        <vt:i4>5</vt:i4>
      </vt:variant>
      <vt:variant>
        <vt:lpwstr/>
      </vt:variant>
      <vt:variant>
        <vt:lpwstr>_Toc167307585</vt:lpwstr>
      </vt:variant>
      <vt:variant>
        <vt:i4>1900595</vt:i4>
      </vt:variant>
      <vt:variant>
        <vt:i4>110</vt:i4>
      </vt:variant>
      <vt:variant>
        <vt:i4>0</vt:i4>
      </vt:variant>
      <vt:variant>
        <vt:i4>5</vt:i4>
      </vt:variant>
      <vt:variant>
        <vt:lpwstr/>
      </vt:variant>
      <vt:variant>
        <vt:lpwstr>_Toc167307584</vt:lpwstr>
      </vt:variant>
      <vt:variant>
        <vt:i4>1900595</vt:i4>
      </vt:variant>
      <vt:variant>
        <vt:i4>104</vt:i4>
      </vt:variant>
      <vt:variant>
        <vt:i4>0</vt:i4>
      </vt:variant>
      <vt:variant>
        <vt:i4>5</vt:i4>
      </vt:variant>
      <vt:variant>
        <vt:lpwstr/>
      </vt:variant>
      <vt:variant>
        <vt:lpwstr>_Toc167307583</vt:lpwstr>
      </vt:variant>
      <vt:variant>
        <vt:i4>1900595</vt:i4>
      </vt:variant>
      <vt:variant>
        <vt:i4>98</vt:i4>
      </vt:variant>
      <vt:variant>
        <vt:i4>0</vt:i4>
      </vt:variant>
      <vt:variant>
        <vt:i4>5</vt:i4>
      </vt:variant>
      <vt:variant>
        <vt:lpwstr/>
      </vt:variant>
      <vt:variant>
        <vt:lpwstr>_Toc167307582</vt:lpwstr>
      </vt:variant>
      <vt:variant>
        <vt:i4>1900595</vt:i4>
      </vt:variant>
      <vt:variant>
        <vt:i4>92</vt:i4>
      </vt:variant>
      <vt:variant>
        <vt:i4>0</vt:i4>
      </vt:variant>
      <vt:variant>
        <vt:i4>5</vt:i4>
      </vt:variant>
      <vt:variant>
        <vt:lpwstr/>
      </vt:variant>
      <vt:variant>
        <vt:lpwstr>_Toc167307581</vt:lpwstr>
      </vt:variant>
      <vt:variant>
        <vt:i4>1900595</vt:i4>
      </vt:variant>
      <vt:variant>
        <vt:i4>86</vt:i4>
      </vt:variant>
      <vt:variant>
        <vt:i4>0</vt:i4>
      </vt:variant>
      <vt:variant>
        <vt:i4>5</vt:i4>
      </vt:variant>
      <vt:variant>
        <vt:lpwstr/>
      </vt:variant>
      <vt:variant>
        <vt:lpwstr>_Toc167307580</vt:lpwstr>
      </vt:variant>
      <vt:variant>
        <vt:i4>1179699</vt:i4>
      </vt:variant>
      <vt:variant>
        <vt:i4>80</vt:i4>
      </vt:variant>
      <vt:variant>
        <vt:i4>0</vt:i4>
      </vt:variant>
      <vt:variant>
        <vt:i4>5</vt:i4>
      </vt:variant>
      <vt:variant>
        <vt:lpwstr/>
      </vt:variant>
      <vt:variant>
        <vt:lpwstr>_Toc167307579</vt:lpwstr>
      </vt:variant>
      <vt:variant>
        <vt:i4>1179699</vt:i4>
      </vt:variant>
      <vt:variant>
        <vt:i4>74</vt:i4>
      </vt:variant>
      <vt:variant>
        <vt:i4>0</vt:i4>
      </vt:variant>
      <vt:variant>
        <vt:i4>5</vt:i4>
      </vt:variant>
      <vt:variant>
        <vt:lpwstr/>
      </vt:variant>
      <vt:variant>
        <vt:lpwstr>_Toc167307578</vt:lpwstr>
      </vt:variant>
      <vt:variant>
        <vt:i4>1179699</vt:i4>
      </vt:variant>
      <vt:variant>
        <vt:i4>68</vt:i4>
      </vt:variant>
      <vt:variant>
        <vt:i4>0</vt:i4>
      </vt:variant>
      <vt:variant>
        <vt:i4>5</vt:i4>
      </vt:variant>
      <vt:variant>
        <vt:lpwstr/>
      </vt:variant>
      <vt:variant>
        <vt:lpwstr>_Toc167307577</vt:lpwstr>
      </vt:variant>
      <vt:variant>
        <vt:i4>1179699</vt:i4>
      </vt:variant>
      <vt:variant>
        <vt:i4>62</vt:i4>
      </vt:variant>
      <vt:variant>
        <vt:i4>0</vt:i4>
      </vt:variant>
      <vt:variant>
        <vt:i4>5</vt:i4>
      </vt:variant>
      <vt:variant>
        <vt:lpwstr/>
      </vt:variant>
      <vt:variant>
        <vt:lpwstr>_Toc167307576</vt:lpwstr>
      </vt:variant>
      <vt:variant>
        <vt:i4>1179699</vt:i4>
      </vt:variant>
      <vt:variant>
        <vt:i4>56</vt:i4>
      </vt:variant>
      <vt:variant>
        <vt:i4>0</vt:i4>
      </vt:variant>
      <vt:variant>
        <vt:i4>5</vt:i4>
      </vt:variant>
      <vt:variant>
        <vt:lpwstr/>
      </vt:variant>
      <vt:variant>
        <vt:lpwstr>_Toc167307575</vt:lpwstr>
      </vt:variant>
      <vt:variant>
        <vt:i4>1179699</vt:i4>
      </vt:variant>
      <vt:variant>
        <vt:i4>50</vt:i4>
      </vt:variant>
      <vt:variant>
        <vt:i4>0</vt:i4>
      </vt:variant>
      <vt:variant>
        <vt:i4>5</vt:i4>
      </vt:variant>
      <vt:variant>
        <vt:lpwstr/>
      </vt:variant>
      <vt:variant>
        <vt:lpwstr>_Toc167307574</vt:lpwstr>
      </vt:variant>
      <vt:variant>
        <vt:i4>1179699</vt:i4>
      </vt:variant>
      <vt:variant>
        <vt:i4>44</vt:i4>
      </vt:variant>
      <vt:variant>
        <vt:i4>0</vt:i4>
      </vt:variant>
      <vt:variant>
        <vt:i4>5</vt:i4>
      </vt:variant>
      <vt:variant>
        <vt:lpwstr/>
      </vt:variant>
      <vt:variant>
        <vt:lpwstr>_Toc167307573</vt:lpwstr>
      </vt:variant>
      <vt:variant>
        <vt:i4>1179699</vt:i4>
      </vt:variant>
      <vt:variant>
        <vt:i4>38</vt:i4>
      </vt:variant>
      <vt:variant>
        <vt:i4>0</vt:i4>
      </vt:variant>
      <vt:variant>
        <vt:i4>5</vt:i4>
      </vt:variant>
      <vt:variant>
        <vt:lpwstr/>
      </vt:variant>
      <vt:variant>
        <vt:lpwstr>_Toc167307572</vt:lpwstr>
      </vt:variant>
      <vt:variant>
        <vt:i4>1179699</vt:i4>
      </vt:variant>
      <vt:variant>
        <vt:i4>32</vt:i4>
      </vt:variant>
      <vt:variant>
        <vt:i4>0</vt:i4>
      </vt:variant>
      <vt:variant>
        <vt:i4>5</vt:i4>
      </vt:variant>
      <vt:variant>
        <vt:lpwstr/>
      </vt:variant>
      <vt:variant>
        <vt:lpwstr>_Toc167307571</vt:lpwstr>
      </vt:variant>
      <vt:variant>
        <vt:i4>1179699</vt:i4>
      </vt:variant>
      <vt:variant>
        <vt:i4>26</vt:i4>
      </vt:variant>
      <vt:variant>
        <vt:i4>0</vt:i4>
      </vt:variant>
      <vt:variant>
        <vt:i4>5</vt:i4>
      </vt:variant>
      <vt:variant>
        <vt:lpwstr/>
      </vt:variant>
      <vt:variant>
        <vt:lpwstr>_Toc167307570</vt:lpwstr>
      </vt:variant>
      <vt:variant>
        <vt:i4>1245235</vt:i4>
      </vt:variant>
      <vt:variant>
        <vt:i4>20</vt:i4>
      </vt:variant>
      <vt:variant>
        <vt:i4>0</vt:i4>
      </vt:variant>
      <vt:variant>
        <vt:i4>5</vt:i4>
      </vt:variant>
      <vt:variant>
        <vt:lpwstr/>
      </vt:variant>
      <vt:variant>
        <vt:lpwstr>_Toc167307569</vt:lpwstr>
      </vt:variant>
      <vt:variant>
        <vt:i4>1245235</vt:i4>
      </vt:variant>
      <vt:variant>
        <vt:i4>14</vt:i4>
      </vt:variant>
      <vt:variant>
        <vt:i4>0</vt:i4>
      </vt:variant>
      <vt:variant>
        <vt:i4>5</vt:i4>
      </vt:variant>
      <vt:variant>
        <vt:lpwstr/>
      </vt:variant>
      <vt:variant>
        <vt:lpwstr>_Toc167307568</vt:lpwstr>
      </vt:variant>
      <vt:variant>
        <vt:i4>1245235</vt:i4>
      </vt:variant>
      <vt:variant>
        <vt:i4>8</vt:i4>
      </vt:variant>
      <vt:variant>
        <vt:i4>0</vt:i4>
      </vt:variant>
      <vt:variant>
        <vt:i4>5</vt:i4>
      </vt:variant>
      <vt:variant>
        <vt:lpwstr/>
      </vt:variant>
      <vt:variant>
        <vt:lpwstr>_Toc167307567</vt:lpwstr>
      </vt:variant>
      <vt:variant>
        <vt:i4>1245235</vt:i4>
      </vt:variant>
      <vt:variant>
        <vt:i4>2</vt:i4>
      </vt:variant>
      <vt:variant>
        <vt:i4>0</vt:i4>
      </vt:variant>
      <vt:variant>
        <vt:i4>5</vt:i4>
      </vt:variant>
      <vt:variant>
        <vt:lpwstr/>
      </vt:variant>
      <vt:variant>
        <vt:lpwstr>_Toc167307566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IGNACIO MARTIN MORENO</dc:creator>
  <cp:keywords/>
  <dc:description/>
  <cp:lastModifiedBy>JUAN IGNACIO MARTIN MORENO</cp:lastModifiedBy>
  <cp:revision>2</cp:revision>
  <cp:lastPrinted>2024-05-23T05:02:00Z</cp:lastPrinted>
  <dcterms:created xsi:type="dcterms:W3CDTF">2024-05-22T20:13:00Z</dcterms:created>
  <dcterms:modified xsi:type="dcterms:W3CDTF">2024-05-22T20:13:00Z</dcterms:modified>
</cp:coreProperties>
</file>